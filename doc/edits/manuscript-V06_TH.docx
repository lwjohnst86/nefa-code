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2216A" w:rsidRDefault="00DD36C9">
      <w:pPr>
        <w:pStyle w:val="Heading1"/>
      </w:pPr>
      <w:bookmarkStart w:id="0" w:name="title-page"/>
      <w:bookmarkEnd w:id="0"/>
      <w:r>
        <w:t>Title page</w:t>
      </w:r>
    </w:p>
    <w:p w:rsidR="00E2216A" w:rsidRDefault="00DD36C9">
      <w:r>
        <w:t xml:space="preserve">Title: </w:t>
      </w:r>
      <w:commentRangeStart w:id="1"/>
      <w:r>
        <w:t>Total non-esterified fatty acids, but not individual fatty acids, predict progression in beta-cell dysfunction: The Prospective Metabolism and Islet Cell Evaluation (PROMISE) cohort</w:t>
      </w:r>
      <w:commentRangeEnd w:id="1"/>
      <w:r w:rsidR="00C30C9B">
        <w:rPr>
          <w:rStyle w:val="CommentReference"/>
        </w:rPr>
        <w:commentReference w:id="1"/>
      </w:r>
    </w:p>
    <w:p w:rsidR="00E2216A" w:rsidRDefault="00DD36C9">
      <w:pPr>
        <w:pStyle w:val="TextBody"/>
      </w:pPr>
      <w:r>
        <w:t>Running title: NEFA and the pathogenesis of diabetes</w:t>
      </w:r>
    </w:p>
    <w:p w:rsidR="00E2216A" w:rsidRDefault="00DD36C9">
      <w:pPr>
        <w:pStyle w:val="TextBody"/>
      </w:pPr>
      <w:r>
        <w:t>Author: Luke W. Johnston (1), MSc; Stewart B. Harris (2), MD; Ravi Retnakaran (3,4), MD; Adria Giacca (5), PhD; Zhen Liu (1), PhD; Richard P. Bazinet (1), PhD; and Anthony J. Hanley (1,</w:t>
      </w:r>
      <w:commentRangeStart w:id="2"/>
      <w:r>
        <w:t>6</w:t>
      </w:r>
      <w:commentRangeEnd w:id="2"/>
      <w:r>
        <w:rPr>
          <w:rStyle w:val="CommentReference"/>
        </w:rPr>
        <w:commentReference w:id="2"/>
      </w:r>
      <w:r>
        <w:t>), PhD</w:t>
      </w:r>
    </w:p>
    <w:p w:rsidR="00E2216A" w:rsidRDefault="00DD36C9">
      <w:pPr>
        <w:pStyle w:val="TextBody"/>
      </w:pPr>
      <w:r>
        <w:t>Affiliation:</w:t>
      </w:r>
    </w:p>
    <w:p w:rsidR="00E2216A" w:rsidRDefault="00DD36C9">
      <w:pPr>
        <w:pStyle w:val="Compact"/>
        <w:numPr>
          <w:ilvl w:val="0"/>
          <w:numId w:val="1"/>
        </w:numPr>
      </w:pPr>
      <w:commentRangeStart w:id="3"/>
      <w:r>
        <w:t>D</w:t>
      </w:r>
      <w:commentRangeEnd w:id="3"/>
      <w:r w:rsidR="00C30C9B">
        <w:rPr>
          <w:rStyle w:val="CommentReference"/>
        </w:rPr>
        <w:commentReference w:id="3"/>
      </w:r>
      <w:r>
        <w:t>epartment of Nutritional Sciences, University of Toronto, Toronto, Ontario, Canada.</w:t>
      </w:r>
    </w:p>
    <w:p w:rsidR="00E2216A" w:rsidRDefault="00DD36C9">
      <w:pPr>
        <w:pStyle w:val="Compact"/>
        <w:numPr>
          <w:ilvl w:val="0"/>
          <w:numId w:val="1"/>
        </w:numPr>
      </w:pPr>
      <w:r>
        <w:t>Centre for Studies in Family Medicine, University of Western Ontario, London, Ontario, Canada.</w:t>
      </w:r>
    </w:p>
    <w:p w:rsidR="00E2216A" w:rsidRDefault="00DD36C9">
      <w:pPr>
        <w:pStyle w:val="Compact"/>
        <w:numPr>
          <w:ilvl w:val="0"/>
          <w:numId w:val="1"/>
        </w:numPr>
      </w:pPr>
      <w:r>
        <w:t>Division of Endocrinology, University of Toronto, Toronto, ON, Canada.</w:t>
      </w:r>
    </w:p>
    <w:p w:rsidR="00E2216A" w:rsidRDefault="00DD36C9">
      <w:pPr>
        <w:pStyle w:val="Compact"/>
        <w:numPr>
          <w:ilvl w:val="0"/>
          <w:numId w:val="1"/>
        </w:numPr>
      </w:pPr>
      <w:r>
        <w:t>Lunenfeld Tanenbaum Research Institute, Mount Sinai Hospital, Toronto, Ontario, Canada.</w:t>
      </w:r>
    </w:p>
    <w:p w:rsidR="00E2216A" w:rsidRDefault="00DD36C9">
      <w:pPr>
        <w:pStyle w:val="Compact"/>
        <w:numPr>
          <w:ilvl w:val="0"/>
          <w:numId w:val="1"/>
        </w:numPr>
      </w:pPr>
      <w:r>
        <w:t>Department of Physiology, University of Toronto, Toronto, Ontario, Canada.</w:t>
      </w:r>
    </w:p>
    <w:p w:rsidR="00E2216A" w:rsidRDefault="00DD36C9">
      <w:pPr>
        <w:pStyle w:val="Compact"/>
        <w:numPr>
          <w:ilvl w:val="0"/>
          <w:numId w:val="1"/>
        </w:numPr>
      </w:pPr>
      <w:r>
        <w:t>Dalla Lana School of Public Health, University of Toronto, Toronto, Ontario, Canada.</w:t>
      </w:r>
    </w:p>
    <w:p w:rsidR="00E2216A" w:rsidRDefault="00DD36C9">
      <w:r>
        <w:t>Corresponding author:</w:t>
      </w:r>
    </w:p>
    <w:p w:rsidR="00E2216A" w:rsidRDefault="00DD36C9">
      <w:pPr>
        <w:pStyle w:val="Compact"/>
        <w:numPr>
          <w:ilvl w:val="0"/>
          <w:numId w:val="2"/>
        </w:numPr>
      </w:pPr>
      <w:r>
        <w:t>Name: Anthony J. Hanley</w:t>
      </w:r>
    </w:p>
    <w:p w:rsidR="00E2216A" w:rsidRDefault="00DD36C9">
      <w:pPr>
        <w:pStyle w:val="Compact"/>
        <w:numPr>
          <w:ilvl w:val="0"/>
          <w:numId w:val="2"/>
        </w:numPr>
      </w:pPr>
      <w:r>
        <w:t>Current address:</w:t>
      </w:r>
      <w:r>
        <w:br/>
        <w:t>Department of Nutritional Sciences</w:t>
      </w:r>
      <w:r>
        <w:br/>
        <w:t>Faculty of Medicine</w:t>
      </w:r>
      <w:r>
        <w:br/>
        <w:t>University of Toronto</w:t>
      </w:r>
      <w:r>
        <w:br/>
      </w:r>
      <w:r>
        <w:lastRenderedPageBreak/>
        <w:t>FitzGerald Building, 150 College Street, Room 341</w:t>
      </w:r>
      <w:r>
        <w:br/>
        <w:t>Toronto, ON, Canada, M5S 3E2</w:t>
      </w:r>
    </w:p>
    <w:p w:rsidR="00E2216A" w:rsidRDefault="00DD36C9">
      <w:pPr>
        <w:pStyle w:val="Compact"/>
        <w:numPr>
          <w:ilvl w:val="0"/>
          <w:numId w:val="2"/>
        </w:numPr>
      </w:pPr>
      <w:r>
        <w:t>Phone number: 416.978.3616</w:t>
      </w:r>
    </w:p>
    <w:p w:rsidR="00E2216A" w:rsidRDefault="00DD36C9">
      <w:pPr>
        <w:pStyle w:val="Compact"/>
        <w:numPr>
          <w:ilvl w:val="0"/>
          <w:numId w:val="2"/>
        </w:numPr>
      </w:pPr>
      <w:r>
        <w:t>Fax number:</w:t>
      </w:r>
    </w:p>
    <w:p w:rsidR="00E2216A" w:rsidRDefault="00DD36C9">
      <w:pPr>
        <w:pStyle w:val="Compact"/>
        <w:numPr>
          <w:ilvl w:val="0"/>
          <w:numId w:val="2"/>
        </w:numPr>
        <w:rPr>
          <w:rStyle w:val="InternetLink"/>
        </w:rPr>
      </w:pPr>
      <w:r>
        <w:t xml:space="preserve">Email: </w:t>
      </w:r>
      <w:hyperlink r:id="rId7">
        <w:r>
          <w:rPr>
            <w:rStyle w:val="InternetLink"/>
          </w:rPr>
          <w:t>anthony.hanley@utoronto.ca</w:t>
        </w:r>
      </w:hyperlink>
    </w:p>
    <w:p w:rsidR="00E2216A" w:rsidRDefault="00DD36C9">
      <w:r>
        <w:t>Word count: 3602 / 4000</w:t>
      </w:r>
    </w:p>
    <w:p w:rsidR="00E2216A" w:rsidRDefault="00DD36C9">
      <w:pPr>
        <w:pStyle w:val="TextBody"/>
      </w:pPr>
      <w:r>
        <w:t>Table and figure count: 3 / 4</w:t>
      </w:r>
    </w:p>
    <w:p w:rsidR="00E2216A" w:rsidRDefault="00DD36C9">
      <w:pPr>
        <w:pStyle w:val="Heading1"/>
      </w:pPr>
      <w:bookmarkStart w:id="4" w:name="abstract"/>
      <w:bookmarkEnd w:id="4"/>
      <w:r>
        <w:t>Abstract</w:t>
      </w:r>
    </w:p>
    <w:p w:rsidR="00E2216A" w:rsidRDefault="00DD36C9">
      <w:r>
        <w:t>243 / 250 words</w:t>
      </w:r>
    </w:p>
    <w:p w:rsidR="00E2216A" w:rsidRDefault="00DD36C9">
      <w:pPr>
        <w:pStyle w:val="TextBody"/>
      </w:pPr>
      <w:r>
        <w:t>Objective: Our aim was to determine the longitudinal associations of individual non-esterified fatty acids (NEFA) on changes in insulin sensitivity (IS) and beta-cell function over 6 years in a cohort of individuals who are at-risk for diabetes.</w:t>
      </w:r>
    </w:p>
    <w:p w:rsidR="00E2216A" w:rsidRDefault="00DD36C9">
      <w:pPr>
        <w:pStyle w:val="TextBody"/>
      </w:pPr>
      <w:r>
        <w:t>Research Design and Methods: In the PROMISE cohort, 477 participants had serum NEFA measured at the baseline visit and completed an OGTT at 3 time points over 6 years. Outcome variables were calculated using the OGTT values. IS was assessed using 1/HOMA-IR and the Matsuda index, while beta-cell function was assessed using the Insulinogenic index over HOMA-IR (IGI/IR) and the Insulin Secretion-Sensitivity Index-2 (ISSI-2). Generalized estimating equations were used, adjusting for time, waist, sex, ethnicity, baseline age, ALT, and family history of diabetes. NEFA were analyzed as both concentrations and proportions (mol%) of the total fraction.</w:t>
      </w:r>
    </w:p>
    <w:p w:rsidR="00E2216A" w:rsidRDefault="00DD36C9">
      <w:pPr>
        <w:pStyle w:val="TextBody"/>
      </w:pPr>
      <w:r>
        <w:lastRenderedPageBreak/>
        <w:t>Results: IS and beta-cell function declined by 14-27% while BMI did not significantly change over 6 years of follow-up. Total NEFA, 16:0, 18:1n-9, and 18:2n-6 as concentrations had significant negative associations with IGI/IR and ISSI-2, predicting between 4-8% lower IGI/IR and ISSI-2 over the 6 years. However, individual NEFA modeled as mol% showed no associations with these outcomes. Total and individual NEFA were not associated with IS measures.</w:t>
      </w:r>
    </w:p>
    <w:p w:rsidR="00E2216A" w:rsidRDefault="00DD36C9">
      <w:pPr>
        <w:pStyle w:val="TextBody"/>
      </w:pPr>
      <w:r>
        <w:t>Conclusions: Total NEFA concentration was a strong predictor of lower beta-cell function over 6 years. Our results suggest that the association with beta-cell function is due to the absolute size of the serum NEFA fraction, rather than the specific fatty acid composition.</w:t>
      </w:r>
    </w:p>
    <w:p w:rsidR="00E2216A" w:rsidRDefault="00DD36C9">
      <w:pPr>
        <w:pStyle w:val="Heading1"/>
      </w:pPr>
      <w:bookmarkStart w:id="5" w:name="background"/>
      <w:bookmarkEnd w:id="5"/>
      <w:r>
        <w:t>Background</w:t>
      </w:r>
    </w:p>
    <w:p w:rsidR="00E2216A" w:rsidRDefault="00DD36C9">
      <w:r>
        <w:t>Total non-esterified fatty acids (NEFA) have been well documented to influence the pathogenesis of type 2 diabetes mellitus. Experimental work has shown that exposure to high concentrations of NEFA can induce insulin resistance in insulin-sensitive tissues such as muscle and liver, and in addition can impair pancreatic beta-cell production of insulin [1,2]. Observational and clinical studies have reported concordant findings, showing in particular that elevated total plasma NEFA associates with an increased risk for incident type 2 diabetes [3,4].</w:t>
      </w:r>
    </w:p>
    <w:p w:rsidR="00E2216A" w:rsidRDefault="00DD36C9">
      <w:pPr>
        <w:pStyle w:val="TextBody"/>
      </w:pPr>
      <w:r>
        <w:t>Much of the previous experimental work on the role of NEFA in type 2 diabetes utilized individual fatty acids such as palmitic acid (16:0) or oleic acid (18:1n-9), or alternatively used specific oils such as soybean oil, which is high in the polyunsaturated fatty acid (PUFA) linoleic acid (18:2n-6), as the exposure to characterize the</w:t>
      </w:r>
      <w:ins w:id="6" w:author="Tony" w:date="2016-06-30T11:00:00Z">
        <w:r w:rsidR="006327BF">
          <w:t xml:space="preserve"> metabolic</w:t>
        </w:r>
      </w:ins>
      <w:r>
        <w:t xml:space="preserve"> impact of total NEFA. However, fatty acids comprise multiple molecules with diverse physiological functions, and few studies have analyzed the effects of a broader spectrum of fatty acids. Notably, one study </w:t>
      </w:r>
      <w:del w:id="7" w:author="Tony" w:date="2016-06-30T11:00:00Z">
        <w:r w:rsidDel="006327BF">
          <w:delText xml:space="preserve">suggests </w:delText>
        </w:r>
      </w:del>
      <w:ins w:id="8" w:author="Tony" w:date="2016-06-30T11:00:00Z">
        <w:r w:rsidR="006327BF">
          <w:lastRenderedPageBreak/>
          <w:t>suggest</w:t>
        </w:r>
        <w:r w:rsidR="006327BF">
          <w:t>ed</w:t>
        </w:r>
        <w:r w:rsidR="006327BF">
          <w:t xml:space="preserve"> </w:t>
        </w:r>
      </w:ins>
      <w:r>
        <w:t>that eicosapentaenoic acid (20:5n-3) can protect against the lipotoxic effect of palmitic acid in the beta-cells [5].</w:t>
      </w:r>
    </w:p>
    <w:p w:rsidR="00E2216A" w:rsidRDefault="00DD36C9">
      <w:pPr>
        <w:pStyle w:val="TextBody"/>
      </w:pPr>
      <w:r>
        <w:t xml:space="preserve">Despite a sizable literature studying the role of total NEFA concentration in diabetes, there are important gaps in this research. The majority of previous studies have used animal models or cell lines [6,7], have been short term human trials [8–11], or have been epidemiological studies that only looked at total NEFA and not individual fatty acids [12,13]. To date, there have been no longitudinal studies examining the role of the composition of the serum NEFA fraction on the pathogenesis of diabetes, which is critical given the protracted natural history of diabetes and the growing appreciation of the divergent effects of individual fatty acids. Therefore, our objective was to examine the association of serum NEFA composition on changes over time in insulin sensitivity and beta-cell function in a longitudinal cohort. We hypothesized that higher palmitic acid and lower PUFA such as eicosapentaenoic acid </w:t>
      </w:r>
      <w:ins w:id="9" w:author="Tony" w:date="2016-06-30T11:01:00Z">
        <w:r w:rsidR="006327BF">
          <w:t xml:space="preserve">in the NEFA fraction </w:t>
        </w:r>
      </w:ins>
      <w:r>
        <w:t>would associate with declining insulin sensitivity and beta-cell function over 6 years.</w:t>
      </w:r>
    </w:p>
    <w:p w:rsidR="00E2216A" w:rsidRDefault="00DD36C9">
      <w:pPr>
        <w:pStyle w:val="Heading1"/>
      </w:pPr>
      <w:bookmarkStart w:id="10" w:name="research-design-and-methods"/>
      <w:bookmarkEnd w:id="10"/>
      <w:r>
        <w:t>Research Design and Methods</w:t>
      </w:r>
    </w:p>
    <w:p w:rsidR="00E2216A" w:rsidRDefault="00DD36C9">
      <w:r>
        <w:t xml:space="preserve">Participants from London and Toronto, Canada, were recruited into the Prospective Metabolism and Islet cell Evaluation (PROMISE) cohort. Eligibility for recruitment into PROMISE required having one or more risk factors for type 2 diabetes mellitus, including obesity, hypertension, family history of diabetes, and/or a history of gestational diabetes or birth of a macrosomic infant. Participants aged 30 years and older (n=736) attended the baseline visit between 2004-2006. Follow-up examinations in this cohort occur every three years, with three examination visits completed to date (2004-2006, 2007-2009, and 2010-2013). The current study used data on participants who did not have diabetes at baseline, who returned for one or more </w:t>
      </w:r>
      <w:ins w:id="11" w:author="Tony" w:date="2016-06-30T11:04:00Z">
        <w:r w:rsidR="00104B61">
          <w:t xml:space="preserve">of the </w:t>
        </w:r>
      </w:ins>
      <w:r>
        <w:t xml:space="preserve">follow-up </w:t>
      </w:r>
      <w:r>
        <w:lastRenderedPageBreak/>
        <w:t>examinations, and who had samples available for fatty acid measurements (n=477). A diagram of the sample size at each visit is shown in Supplemental Figure S1. At each examination, participants undergo metabolic characterization, anthropometric measurements, and questionnaires on lifestyle and sociodemographics. Research ethics approval was obtained from Mount Sinai Hospital and the University of Western Ontario, and all participants provided written informed consent. Data collection methods were standardized across the 2 centres and research nurses were centrally trained.</w:t>
      </w:r>
    </w:p>
    <w:p w:rsidR="00E2216A" w:rsidRDefault="00DD36C9">
      <w:pPr>
        <w:pStyle w:val="Heading2"/>
      </w:pPr>
      <w:bookmarkStart w:id="12" w:name="blood-measure-assessments"/>
      <w:bookmarkEnd w:id="12"/>
      <w:r>
        <w:t>Blood measure assessments</w:t>
      </w:r>
    </w:p>
    <w:p w:rsidR="00E2216A" w:rsidRDefault="00DD36C9">
      <w:r>
        <w:t>At each examination, an 8-12 hour fasting blood sample was drawn from each participant, followed by a 75g oral glucose tolerance test (OGTT) with a 30 minute and 2 hour blood draw. All blood samples were processed and frozen at -70°C. Alanine aminotransferase (ALT) was measured using standard laboratory procedures. Cholesterol, HDL, and triacylglycerides (TAG) were measured using Roche Modular's enzymatic colorimetric tests (Mississauga, ON). Both insulin and glucose were derived from the OGTT at fasting, 30 minute, and 2 hour time points. Specific insulin was measured using the Elecsys 1010 (Roche Diagnostics, Basel, Switzerland) immunoassay analyzer and electrochemiluminescence immunoassay. This assay shows 0.05% cross-reactivity to intact human pro-insulin and the Des 31,32 circulating split form (Linco Res. Inc), and has a coefficient of variation (CV) of 9.3%. Glucose was determined using an enzymatic hexokinase (Roche Modular, Roche Diagnostics) with a detection range of 0.11 (2 mg/dL) to 41.6 mmol/L. The inter-assay %CV is &lt;1.1% and intra-assay %CV is &lt; 1.9%. All assays were performed at the Banting and Best Diabetes Centre Core Lab at Mt Sinai Hospital. Impaired fasting glucose (IFG), impaired glucose tolerance (IGT), and diabetes were categorized using the 2006 WHO criteria [14].</w:t>
      </w:r>
    </w:p>
    <w:p w:rsidR="00E2216A" w:rsidRDefault="00DD36C9">
      <w:pPr>
        <w:pStyle w:val="TextBody"/>
      </w:pPr>
      <w:r>
        <w:lastRenderedPageBreak/>
        <w:t>NEFA composition was quantified using stored fasting serum samples from the baseline visit, which had been frozen at -70°C for 4-6 years and had not been exposed to any freeze-thaw cycles. Serum fatty acids have been documented to be stable at these temperatures for up to 10 years [15]. A known amount of heptadecanoic acid (17:0) was added to the serum as an internal standard prior to extracting total lipids according to the method of Folch [16]. Each serum lipid fraction (NEFA, cholesteryl ester, phospholipid, and TAG) was isolated using thin layer chromatography; each fraction was visualized under UV light after lightly spraying with 8-anilino-1-naphthalene sulfonic acid (0.1% wt/vol) and then converted to fatty acid methyl esters with 14% boron trifluoride in methanol at 100°C for 1 h. Fatty acid methyl esters were separated and quantified using a Varian-430 gas chromatograph (Varian, Lake Forest, CA, USA) equipped with a Varian Factor Four capillary column and a flame ionization detector, which were injected in splitless mode. Fatty acid concentrations (nmol/ml) were calculated by proportional comparison of gas chromatography peak areas to that of the internal standards [17]. There were 22 fatty acids measured in the NEFA fraction. Given their diverse biology, as well as the complexity of the analyses, findings for other lipid fractions in this cohort are reported separately (see ref [18] for the analysis of the phospholipid and cholesteryl ester fractions).</w:t>
      </w:r>
    </w:p>
    <w:p w:rsidR="00E2216A" w:rsidRDefault="00DD36C9">
      <w:pPr>
        <w:pStyle w:val="Heading2"/>
      </w:pPr>
      <w:bookmarkStart w:id="13" w:name="outcome-variables"/>
      <w:bookmarkEnd w:id="13"/>
      <w:r>
        <w:t>Outcome variables</w:t>
      </w:r>
    </w:p>
    <w:p w:rsidR="00E2216A" w:rsidRDefault="00DD36C9">
      <w:r>
        <w:t xml:space="preserve">Insulin sensitivity and beta-cell function indices were computed using the OGTT glucose and insulin data. Insulin sensitivity was assessed using 1/HOMA-IR (1 divided by HOMA-IR) [19] and the Insulin Sensitivity Index (ISI) [20]. HOMA-IR largely reflects hepatic insulin resistance, while ISI reflects whole-body insulin sensitivity [21]. Beta-cell function was assessed using the Insulinogenic Index [22] over HOMA-IR (IGI/IR) and the Insulin Secretion-Sensitivity Index-2 (ISSI-2) [23]. IGI/IR is a measure of the first phase </w:t>
      </w:r>
      <w:ins w:id="14" w:author="Tony" w:date="2016-06-30T11:07:00Z">
        <w:r w:rsidR="00104B61">
          <w:t xml:space="preserve">of </w:t>
        </w:r>
      </w:ins>
      <w:r>
        <w:t xml:space="preserve">insulin secretion while ISSI-2 is analogous </w:t>
      </w:r>
      <w:r>
        <w:lastRenderedPageBreak/>
        <w:t>to the disposition index (but using OGTT values). Each index has been validated against gold standard measures [19,20,23].</w:t>
      </w:r>
    </w:p>
    <w:p w:rsidR="00E2216A" w:rsidRDefault="00DD36C9">
      <w:pPr>
        <w:pStyle w:val="Heading2"/>
      </w:pPr>
      <w:bookmarkStart w:id="15" w:name="anthropometrics-and-sociodemographics"/>
      <w:bookmarkEnd w:id="15"/>
      <w:r>
        <w:t>Anthropometrics and sociodemographics</w:t>
      </w:r>
    </w:p>
    <w:p w:rsidR="00E2216A" w:rsidRDefault="00DD36C9">
      <w:r>
        <w:t>Height, weight, and waist circumference (WC) were measured at all clinic examinations using standard procedures. WC was measured at the natural waist, defined as the narrowest part of the torso between the umbilicus and the xiphoid process. BMI was calculated by dividing weight (kg) by height (m) squared. Sociodemographic information, including age, sex, and ethnicity, were determined using questionnaires administered at each examination. In the lifestyle questionnaire, physical activity was determined using a version of the Modifiable Activity Questionnaire (MAQ) [24]. The MAQ collects information on leisure and occupational activity, including intensity, frequency, and duration, over the past year. Each reported activity from the MAQ was weighted by its metabolic intensity allowing for the estimation of MET-hours per week.</w:t>
      </w:r>
    </w:p>
    <w:p w:rsidR="00E2216A" w:rsidRDefault="00DD36C9">
      <w:pPr>
        <w:pStyle w:val="Heading2"/>
      </w:pPr>
      <w:bookmarkStart w:id="16" w:name="statistical-analysis"/>
      <w:bookmarkEnd w:id="16"/>
      <w:r>
        <w:t>Statistical analysis</w:t>
      </w:r>
    </w:p>
    <w:p w:rsidR="00E2216A" w:rsidRDefault="00DD36C9">
      <w:r>
        <w:t>The primary outcome variables for this analysis were 1/HOMA-IR, ISI, IGI/IR, and ISSI-2; outcome variables were log-transformed for the statistical modeling. The primary predictor variables for this analysis were 22 individual NEFA as mole percent (mol%) of the total fraction and as concentration (nmol/mL). Pearson correlation coefficients were computed to assess the relationships of individual NEFA with other continuous variables.</w:t>
      </w:r>
    </w:p>
    <w:p w:rsidR="00E2216A" w:rsidRDefault="00DD36C9">
      <w:pPr>
        <w:pStyle w:val="TextBody"/>
      </w:pPr>
      <w:r>
        <w:t xml:space="preserve">For the primary analysis, generalized estimating equation (GEE) models [25] were used to determine the longitudinal associations between the outcome variables and the predictor variables. Given the longitudinal design an auto-regressive of order 1 (AR1) correlation matrix </w:t>
      </w:r>
      <w:r>
        <w:lastRenderedPageBreak/>
        <w:t xml:space="preserve">was chosen for the GEE models, though other matrices (eg. exchangeable) had similar fit (data not shown). GEE is well suited to longitudinal cohort studies given it's capacity to handle missed visits. The predictor variables and continuous covariates were scaled (mean centered and standardized). The NEFA variables were classified as </w:t>
      </w:r>
      <w:r>
        <w:rPr>
          <w:i/>
        </w:rPr>
        <w:t>time-independent</w:t>
      </w:r>
      <w:r>
        <w:t xml:space="preserve"> (held constant) as they were measured only at the baseline visit, while the outcome variables and covariates were set as </w:t>
      </w:r>
      <w:r>
        <w:rPr>
          <w:i/>
        </w:rPr>
        <w:t>time-dependent</w:t>
      </w:r>
      <w:r>
        <w:t>. No imputation was conducted on missing values.</w:t>
      </w:r>
    </w:p>
    <w:p w:rsidR="00E2216A" w:rsidRDefault="00DD36C9">
      <w:pPr>
        <w:pStyle w:val="TextBody"/>
      </w:pPr>
      <w:r>
        <w:t>Covariate selection was based on previous literature, directed acyclic graph [26] recommendations, and quasi-likelihood information criterion (QIC). Supplemental Table S1 shows the covariates compared using QIC. While the final GEE model selected as best fitting differed between insulin sensitivity and beta-cell function measures, the differences in QIC values were less than 10 between the models, suggesting similar fit. As such, we selected the model that had the fewest covariates and that had similar fit between the outcome measures (M8). The final GEE model was adjusted for time, sex, ethnicity, baseline age, WC, ALT, and family history of diabetes. After scaling, log-transforming, and exponentiating, the GEE estimates are interpreted as an expected percent difference in the outcome variable for every SD increase in the predictor variable given the covariates are held constant. Since TAG is a risk factor for diabetes and since NEFA contribute to TAG production, TAG may act as a mediator between NEFA and the outcomes. To determine the role of TAG in the association between NEFA and the outcomes, TAG was included in the GEE model as a sensitivity analysis. Lastly for the GEE models, we tested for an interaction with sex, ethnicity, or time by the predictor term for each outcome variable.</w:t>
      </w:r>
    </w:p>
    <w:p w:rsidR="00E2216A" w:rsidRDefault="00DD36C9">
      <w:pPr>
        <w:pStyle w:val="TextBody"/>
      </w:pPr>
      <w:r>
        <w:t xml:space="preserve">While GEE accounts for the longitudinal design of the data, this approach is limited in that it cannot analyze the inherent multivariate nature of the composition of the NEFA fraction. </w:t>
      </w:r>
      <w:r>
        <w:lastRenderedPageBreak/>
        <w:t>Therefore, to confirm the results of the GEE analyses in a multivariate environment (all NEFA variables in a single model), partial least squares discriminant analysis (PLS-DA) was used to identify the patterns of NEFA composition against beta-cell function (using ISSI-2, which had the majority of the associations in the GEE models) and for those who converted to or maintained dysglycemia status (either IFG, IGT, or DM) over the 6 years. Latent class mixed models (LCMM) were used to extract the underlying trajectories of beta-cell function (ISSI-2) over the 6 years. For more detailed explanation of GEE, PLS-DA, and LCMM, please see the Supplemental Methods.</w:t>
      </w:r>
    </w:p>
    <w:p w:rsidR="00E2216A" w:rsidRDefault="00DD36C9">
      <w:pPr>
        <w:pStyle w:val="TextBody"/>
      </w:pPr>
      <w:r>
        <w:t>All analyses were performed using R 3.3.1 [27], along with the R packages geepack 1.2.0.1 for GEE , caret 6.0.70 for PLS-DA, and lcmm 1.7.5 for LCMM. The R code for this manuscript is available at {{add link before submission}}. Results were considered statistically significance at p&lt;0.05, after adjusting for multiple testing using the Benjamini-Hochberg False Discovery Rate [28].</w:t>
      </w:r>
    </w:p>
    <w:p w:rsidR="00E2216A" w:rsidRDefault="00DD36C9">
      <w:pPr>
        <w:pStyle w:val="Heading1"/>
      </w:pPr>
      <w:bookmarkStart w:id="17" w:name="results"/>
      <w:bookmarkEnd w:id="17"/>
      <w:r>
        <w:t>Results</w:t>
      </w:r>
    </w:p>
    <w:p w:rsidR="00E2216A" w:rsidRDefault="00DD36C9">
      <w:pPr>
        <w:pStyle w:val="Heading2"/>
      </w:pPr>
      <w:bookmarkStart w:id="18" w:name="basic-characteristics-of-the-promise-coh"/>
      <w:bookmarkEnd w:id="18"/>
      <w:r>
        <w:t>Basic characteristics of the PROMISE cohort</w:t>
      </w:r>
    </w:p>
    <w:p w:rsidR="00E2216A" w:rsidRDefault="00DD36C9">
      <w:r>
        <w:t xml:space="preserve">For this study, there were 349 (73%) females and 337 (70.5%) had European-ancestry. The average age of the participants was 50.2 years (9.8 SD) and the average BMI was 31.1 (6.4 SD). Most of the participants, 308 (64.8%), had a family history of diabetes. Insulin sensitivity and beta-cell function measures showed a significant median decline between 14% to 27% (p&lt;0.001) over the 6 years in this analysis of the PROMISE cohort. Consistent with this decline, there were 42 (9%) participants who developed diabetes while 96 (20%) participants either converted to or maintained IFG or IGT status over the 6 years. </w:t>
      </w:r>
    </w:p>
    <w:p w:rsidR="00E2216A" w:rsidRDefault="00DD36C9">
      <w:pPr>
        <w:pStyle w:val="TextBody"/>
      </w:pPr>
      <w:r>
        <w:lastRenderedPageBreak/>
        <w:t>Figure 1 shows the compositional distribution of NEFA in the study participants. Four individual NEFA made up the vast majority (89.3%) of the total NEFA fraction. The largest contributors were 18:1n-9 (36.6%), 16:0 (23.5%), 18:0 (15.2%), and 18:2n-6 (14%). Raw concentration values are shown in Supplemental Table S2. All individual NEFA as well as the total fraction had correlations that ranged from weak to null (r&lt;0.3) with participant characteristics (see Supplemental Figure S2).</w:t>
      </w:r>
    </w:p>
    <w:p w:rsidR="00E2216A" w:rsidRDefault="00DD36C9">
      <w:pPr>
        <w:pStyle w:val="Heading2"/>
      </w:pPr>
      <w:bookmarkStart w:id="19" w:name="gee-modeling"/>
      <w:bookmarkEnd w:id="19"/>
      <w:r>
        <w:t>GEE modeling</w:t>
      </w:r>
    </w:p>
    <w:p w:rsidR="00E2216A" w:rsidRDefault="00DD36C9">
      <w:r>
        <w:t xml:space="preserve">A number of associations were seen in the unadjusted GEE models (see Supplemental Figure S3), particularly for NEFA modeled as a concentration. While full model adjustment (Figure 2) attenuated most of these associations, total NEFA, 16:0, 18:1n-9, and 18:2n-6 (all as nmol/mL) continued to show negative associations with IGI/IR and ISSI-2. Sensitivity analyses revealed that adjustment for WC was responsible for attenuating the unadjusted results. The magnitude of association for each of these variables was fairly consistent for each beta-cell function measure. For every one SD increase in any of these three NEFA variables, there was an average predicted 8.4% lower IGI/IR and 4.1% lower ISSI-2 at each clinic visit. However, in contrast to these results using NEFA modeled as concentrations, none of the NEFA variables modeled as mol% were associated with the outcomes. Adjusting for TAG attenuated all associations with IGI/IR and ISSI-2 (data not shown). Sensitivity analyses to examine the association with the sum of fatty acid classes (saturated vs unsaturated) revealed similar findings as seen with the adjusted GEE model for total NEFA (data not shown). There were no significant interaction effects between time, sex, or ethnicity and the individual NEFA on any of the outcome measures, except for a single marginally significant (p=0.04) interaction between sex, 20:3n-6 (mol%), and ISI, which showed that males had a 12% higher ISI for every SD increase in 20:3n-6 compared to </w:t>
      </w:r>
      <w:r>
        <w:lastRenderedPageBreak/>
        <w:t>females. Raw values from the GEE models are shown in Supplemental Table S3 for fully adjusted models and Supplemental Table S4 for unadjusted models.</w:t>
      </w:r>
    </w:p>
    <w:p w:rsidR="00E2216A" w:rsidRDefault="00DD36C9">
      <w:pPr>
        <w:pStyle w:val="Heading2"/>
      </w:pPr>
      <w:bookmarkStart w:id="20" w:name="latent-trajectories-and-differences-in-n"/>
      <w:bookmarkEnd w:id="20"/>
      <w:r>
        <w:t>Latent trajectories and differences in NEFA composition</w:t>
      </w:r>
    </w:p>
    <w:p w:rsidR="00E2216A" w:rsidRDefault="00DD36C9">
      <w:r>
        <w:t xml:space="preserve">Three latent classes were extracted from LCMM, with 118 participants in the high, 269 in the middle, and 86 in the low beta-cell function groups. The trajectories of these groups are shown in Supplemental Figure S4. These groups were used as the beta-cell function response variables in the PLS-DA analysis, which was used to confirm the results of the GEE modeling, but in a multivariate environment (all NEFA in a single model). The PLS-DA results show a very poor discriminatory ability of the NEFA composition in classifying participants into the correct beta-cell function latent class. The percent of participants correctly predicted to belonging to their group (i.e. those predicted in the low group and actually belonging to the low group) was 1.2% in the low group, 97.8% in the middle group, and 11.9% in the high group (the distribution of the groupings based on the components from PLS-DA are shown in Supplemental Figure S5). The loadings plot of the NEFA composition against the extracted PLS-DA components is shown in Supplemental Figure S6 and is used to identify fatty acids that contribute the most explained variance to the beta-cell function groupings. However, because of the high rate of misclassification, no meaningful predictive information can be extracted even if any NEFA does contribute to the explained variance (e.g. 16:0). The PLS-DA analysis using conversion to or maintenance of dysglycemia status over the 6 years as the response variable showed similar poor discriminatory ability, though better than the beta-cell function trajectory results. While 99.1% of participants were correctly predicted to not have dysglycemia, only 4.4% were correctly predicted to have dysglycemia (see Supplemental Figure S7 for the distribution of dysglycemia status based on the components from the PLS-DA and Supplemental Figure S8 for the loadings </w:t>
      </w:r>
      <w:r>
        <w:lastRenderedPageBreak/>
        <w:t xml:space="preserve">plot of the NEFA composition by extracted PLS-DA components). The results from the PLS-DA analysis are consistent with </w:t>
      </w:r>
      <w:del w:id="21" w:author="Tony" w:date="2016-06-30T11:23:00Z">
        <w:r w:rsidDel="00096274">
          <w:delText xml:space="preserve">what </w:delText>
        </w:r>
      </w:del>
      <w:r>
        <w:t>the associations seen in the GEE model</w:t>
      </w:r>
      <w:ins w:id="22" w:author="Tony" w:date="2016-06-30T11:23:00Z">
        <w:r w:rsidR="00096274">
          <w:t>s</w:t>
        </w:r>
      </w:ins>
      <w:r>
        <w:t>.</w:t>
      </w:r>
    </w:p>
    <w:p w:rsidR="00E2216A" w:rsidRDefault="00DD36C9">
      <w:pPr>
        <w:pStyle w:val="Heading1"/>
      </w:pPr>
      <w:bookmarkStart w:id="23" w:name="conclusions"/>
      <w:bookmarkEnd w:id="23"/>
      <w:r>
        <w:t>Conclusions</w:t>
      </w:r>
    </w:p>
    <w:p w:rsidR="00E2216A" w:rsidRDefault="00DD36C9">
      <w:r>
        <w:t xml:space="preserve">In a Canadian population of adults who are at-risk for diabetes, we found that higher total NEFA concentrations independently predicted lower beta-cell function after 6 years. While we found negative associations with palmitic acid (16:0), oleic acid (18:1n-9), and linoleic acid (18:2n-6) for the concentration (nmol/mL) modeling, no associations were seen </w:t>
      </w:r>
      <w:commentRangeStart w:id="24"/>
      <w:r>
        <w:t xml:space="preserve">for the proportion of these fatty acids </w:t>
      </w:r>
      <w:commentRangeEnd w:id="24"/>
      <w:r w:rsidR="00112A3F">
        <w:rPr>
          <w:rStyle w:val="CommentReference"/>
        </w:rPr>
        <w:commentReference w:id="24"/>
      </w:r>
      <w:del w:id="25" w:author="Tony" w:date="2016-06-30T11:25:00Z">
        <w:r w:rsidDel="00112A3F">
          <w:delText xml:space="preserve">and </w:delText>
        </w:r>
      </w:del>
      <w:ins w:id="26" w:author="Tony" w:date="2016-06-30T11:25:00Z">
        <w:r w:rsidR="00112A3F">
          <w:t>, an observation that was</w:t>
        </w:r>
        <w:r w:rsidR="00112A3F">
          <w:t xml:space="preserve"> </w:t>
        </w:r>
      </w:ins>
      <w:r>
        <w:t xml:space="preserve">further confirmed by </w:t>
      </w:r>
      <w:commentRangeStart w:id="27"/>
      <w:r>
        <w:t>clustering analysis</w:t>
      </w:r>
      <w:commentRangeEnd w:id="27"/>
      <w:r w:rsidR="00112A3F">
        <w:rPr>
          <w:rStyle w:val="CommentReference"/>
        </w:rPr>
        <w:commentReference w:id="27"/>
      </w:r>
      <w:ins w:id="28" w:author="Tony" w:date="2016-06-30T11:26:00Z">
        <w:r w:rsidR="00112A3F">
          <w:t>, which</w:t>
        </w:r>
      </w:ins>
      <w:r>
        <w:t xml:space="preserve"> found no predictive ability of these individual NEFA on beta-cell function or dysglycemia. These observations suggest that the absolute size of the total NEFA fraction, rather than its specific composition, likely influences the pathogenesis of diabetes, at least within a population at-risk for diabetes.</w:t>
      </w:r>
    </w:p>
    <w:p w:rsidR="00E2216A" w:rsidRDefault="00DD36C9">
      <w:pPr>
        <w:pStyle w:val="TextBody"/>
      </w:pPr>
      <w:r>
        <w:t xml:space="preserve">The role of total NEFA in the etiology of diabetes is well-documented. Epidemiological studies have shown that higher NEFA associate with lower insulin secretion and a higher risk for developing diabetes [3,4,29]. In a cross-sectional analysis of the RISCK cohort, total NEFA had a negative association with insulin sensitivity and a particularly strong negative association with beta-cell function [13]. Experimentally, several potential mechanisms have been elucidated for the role of NEFA on beta-cell function, particularly for palmitic acid. Prolonged exposure to elevated NEFA can induce apoptosis in the beta-cells, possibly through endoplasmic reticulum stress, formation of ceramides, and generation of nitric oxide, as well as impairment of proinsulin production and mitochondrial function [2,6,30,31]. The present analysis is the first study to our knowledge to examine the longitudinal association of a broad spectrum of individual </w:t>
      </w:r>
      <w:r>
        <w:lastRenderedPageBreak/>
        <w:t>NEFA on beta-cell function in a large cohort. We found that there was a strong signal of higher total NEFA, palmitic acid, oleic acid, and linoleic acid modeled as concentrations with lower beta-cell function. However, in modeling these fatty acids as a mol% and using novel clustering analysis approaches, no specific fatty acids in the NEFA fraction strongly predicted lower beta-cell function, insulin sensitivity, or dysglycemia status. Taken together, these results suggest that it is the absolute size of the circulating NEFA fraction, irrespective of any specific composition of fatty acids, that is responsible for the hypothesized lipotoxic effects of NEFA on the beta-cells.</w:t>
      </w:r>
    </w:p>
    <w:p w:rsidR="00E2216A" w:rsidRDefault="00DD36C9">
      <w:pPr>
        <w:pStyle w:val="TextBody"/>
      </w:pPr>
      <w:r>
        <w:t>Biologically, in free-living populations chronic elevation of NEFA may be mediating its association with metabolic outcomes through TAG. In normal metabolism, NEFA enters the liver and assists in the production of TAG that is to be processed into very-low density lipoproteins (VLDL) [32]. As such, higher NEFA may contribute to hypertriglyceridemia, which is a known risk factor for diabetes. In the sensitivity analysis adjusting for TAG, all associations with beta-cell function were attenuated, suggesting that NEFA may in fact be mediating its association with beta-cell dysfunction through higher TAG.</w:t>
      </w:r>
    </w:p>
    <w:p w:rsidR="00E2216A" w:rsidRDefault="00DD36C9">
      <w:pPr>
        <w:pStyle w:val="TextBody"/>
      </w:pPr>
      <w:r>
        <w:t xml:space="preserve">There is substantial experimental evidence highlighting the role of increased NEFA and the subsequent increase in insulin resistance via impairment of insulin signaling cascades, as reviewed in previously published articles [33–35]. However, in this longitudinal analysis, we saw no association of any individual or total NEFA with hepatic (1/HOMA-IR) or whole-body insulin sensitivity (ISI). We identified WC as having a powerful attenuating effect on the associations between unadjusted and adjusted models. There are some possible explanations for our null findings for the insulin sensitivity measures and the influence of WC on the results. First, WC may be a strong causal link in previously reported associations between NEFA and </w:t>
      </w:r>
      <w:r>
        <w:lastRenderedPageBreak/>
        <w:t xml:space="preserve">insulin sensitivity, given the role adipocytes play in metabolism (e.g. leptin, adiponectin). Second, there may be differences in physiology between fasting and postprandial NEFA kinetics that we are not able to investigate but that may explain our null findings for fasting NEFA and insulin sensitivity. For instance, some experimental studies using clamp protocols found that fasting NEFA was a weak predictor of insulin sensitivity compared to postprandial concentrations of NEFA [11,36]. Inefficiencies in NEFA uptake into the adipose tissue (e.g. as seen in obesity and larger WC) following postprandial TAG lipolysis via lipoprotein lipase may result in NEFA spillover into the blood and a subsequent increase in circulating NEFA [37], which may be more metabolically active given postprandial activity. Third, the null findings seen may be due to the high risk population examined in PROMISE, </w:t>
      </w:r>
      <w:del w:id="29" w:author="Tony" w:date="2016-06-30T11:30:00Z">
        <w:r w:rsidDel="00112A3F">
          <w:delText>including having</w:delText>
        </w:r>
      </w:del>
      <w:ins w:id="30" w:author="Tony" w:date="2016-06-30T11:30:00Z">
        <w:r w:rsidR="00112A3F">
          <w:t>as the majority of subjects had</w:t>
        </w:r>
      </w:ins>
      <w:r>
        <w:t xml:space="preserve"> a high WC and BMI. It may be that in this population, IR has become well established and NEFA may not contribute to IR at this somewhat more advanced stage in the pathogenesis of diabetes.</w:t>
      </w:r>
    </w:p>
    <w:p w:rsidR="00E2216A" w:rsidRDefault="00DD36C9">
      <w:pPr>
        <w:pStyle w:val="TextBody"/>
      </w:pPr>
      <w:r>
        <w:t>Few studies have examined the composition of NEFA on metabolic functioning. One recent, well-analyzed study used a variety of advanced fatty acid measurement and statistical techniques to explore the multivariate relationship between the NEFA composition and components of the metabolic syndrome (MetS) [38]. Specifically, the authors identified NEFA 16:1n-9, 20:1n-9, and 22:4n-6 to correlate with components of the MetS. Another similar study examining diabetes found that 16:0, 18:0, 18:1, 18:2, 18:3 may be useful biomarkers for identifying healthy compared to diabetic individuals [39]. However, both studies were limited by smaller sample sizes (approximately 100 subjects) and the cross-sectional design.</w:t>
      </w:r>
    </w:p>
    <w:p w:rsidR="00E2216A" w:rsidRDefault="00DD36C9">
      <w:pPr>
        <w:pStyle w:val="TextBody"/>
      </w:pPr>
      <w:r>
        <w:t xml:space="preserve">There are a few important limitations to our study. NEFA were only quantified at the baseline visit and as such we cannot investigate whether there were concomitant changes in NEFA and </w:t>
      </w:r>
      <w:r>
        <w:lastRenderedPageBreak/>
        <w:t xml:space="preserve">the metabolic measures. However, we believe this is a strength for our specific objective, as the chance of reverse causality is reduced given that fatty acid and glucose metabolism pathways are tightly integrated. This is also an observational cohort, and there may be some residual confounding we have not considered or that could not be measured. Nonetheless, potential covariates were empirically analyzed prior to inclusion into the GEE models to best understand and </w:t>
      </w:r>
      <w:del w:id="31" w:author="Tony" w:date="2016-06-30T11:32:00Z">
        <w:r w:rsidDel="00112A3F">
          <w:delText xml:space="preserve">minimizing </w:delText>
        </w:r>
      </w:del>
      <w:ins w:id="32" w:author="Tony" w:date="2016-06-30T11:32:00Z">
        <w:r w:rsidR="00112A3F">
          <w:t>minimiz</w:t>
        </w:r>
        <w:r w:rsidR="00112A3F">
          <w:t xml:space="preserve">e </w:t>
        </w:r>
      </w:ins>
      <w:r>
        <w:t xml:space="preserve">potential confounding. Finally, our cohort consists of individuals at-risk for diabetes, who are primarily female </w:t>
      </w:r>
      <w:ins w:id="33" w:author="Tony" w:date="2016-06-30T11:32:00Z">
        <w:r w:rsidR="00112A3F">
          <w:t xml:space="preserve">and </w:t>
        </w:r>
      </w:ins>
      <w:r>
        <w:t>of European-ancestry and as such our results may not be generalizable to other populations. However, given these limitations, our study also has several strengths, including the longitudinal design and the rigorous statistical techniques and methods applied, which are specifically suited to investigating temporal relationships and to handling the multivariate nature of the data. Lastly, our cohort contains highly detailed and comprehensive variable measurements at each collection visit, and has both concentration and mol% data for the fatty acids.</w:t>
      </w:r>
    </w:p>
    <w:p w:rsidR="00E2216A" w:rsidRDefault="00DD36C9">
      <w:pPr>
        <w:pStyle w:val="TextBody"/>
      </w:pPr>
      <w:r>
        <w:t>In conclusion, we found that total NEFA was a strong predictor for lower beta-cell function over 6 years, irrespective of the specific composition of the NEFA fraction. While future studies are needed to confirm these findings, our results reinforce the importance of continuing to investigate the role of circulating NEFA concentration on the natural history of diabetes.</w:t>
      </w:r>
    </w:p>
    <w:p w:rsidR="00E2216A" w:rsidRDefault="00DD36C9">
      <w:pPr>
        <w:pStyle w:val="Heading2"/>
      </w:pPr>
      <w:bookmarkStart w:id="34" w:name="acknowledgements"/>
      <w:bookmarkEnd w:id="34"/>
      <w:r>
        <w:t>Acknowledgements</w:t>
      </w:r>
    </w:p>
    <w:p w:rsidR="00E2216A" w:rsidRDefault="00DD36C9">
      <w:r>
        <w:t xml:space="preserve">The authors thank Jan Neuman, Paula Van Nostrand, Stella Kink, and Annette Barnie of the Leadership Sinai Centre for Diabetes, Mount Sinai Hospital, Toronto, Canada and Sheila Porter and Mauricio Marin of the Centre for Studies in Family Medicine, University of Western Ontario, London, Canada for their expert technical assistance and dedication in their work for PROMISE. The authors had the following responsibility: LWJ conducted research, analyzed </w:t>
      </w:r>
      <w:r>
        <w:lastRenderedPageBreak/>
        <w:t>data, and wrote the paper; RR, ZL, and SBH designed research, conducted research, and provided essential materials (infrastructure and clinical resources); RR, SBH, RPB, and AG provided intellectual feedback on the paper; RPB conducted research, provided essential reagents and materials; AJH designed research, assisted with interpretation, and provided intellectual feedback on all versions of the paper; LWJ and AJH had primary responsibility for final content. All authors read and approved the final manuscript. AJH is the guarantor of this work and, as such, had full access to all the data in the study and takes responsibility for the integrity of the data and the accuracy of the data analysis.</w:t>
      </w:r>
    </w:p>
    <w:p w:rsidR="00E2216A" w:rsidRDefault="00DD36C9">
      <w:pPr>
        <w:pStyle w:val="TextBody"/>
      </w:pPr>
      <w:r>
        <w:t>This study was supported by grants from the Canadian Diabetes Association (CDA), the Canadian Institutes for Health Research (CIHR), and the University of Toronto Banting and Best Diabetes Centre (BBDC); LWJ is supported by a CDA Doctoral Student Research Award; RR is supported by a Heart and Stroke Foundation of Ontario Mid-Career Investigator Award; SBH holds the CDA Chair in National Diabetes Management and the Ian McWhinney Chair of Family Medicine Studies at the University of Western Ontario; RBP holds a Tier II Canada Research Chair in Brain Lipid Metabolism; AJH holds a Tier II Canada Research Chair in Diabetes Epidemiology. The authors report no potential conflicts of interest relevant to this study.</w:t>
      </w:r>
    </w:p>
    <w:p w:rsidR="00E2216A" w:rsidRDefault="00DD36C9">
      <w:pPr>
        <w:pStyle w:val="TextBody"/>
      </w:pPr>
      <w:r>
        <w:t>Portions of the results in the present analysis have been presented in abstract form at the following conferences: International Symposium on Diabetes &amp; Nutrition (2015); Biennial Congress of the International Society for the Study of Fatty Acids and Lipids (2014); International Diabetes Federation World Diabetes Congress (2015); American Diabetes Association Scientific Sessions (2014, 2015).</w:t>
      </w:r>
    </w:p>
    <w:p w:rsidR="00E2216A" w:rsidRDefault="00DD36C9">
      <w:pPr>
        <w:pStyle w:val="Heading1"/>
      </w:pPr>
      <w:bookmarkStart w:id="35" w:name="tables"/>
      <w:bookmarkEnd w:id="35"/>
      <w:r>
        <w:t>Tables</w:t>
      </w:r>
    </w:p>
    <w:p w:rsidR="00E2216A" w:rsidRDefault="00DD36C9">
      <w:pPr>
        <w:pStyle w:val="TableCaption"/>
      </w:pPr>
      <w:r>
        <w:lastRenderedPageBreak/>
        <w:t>Table 1: Basic characteristics of the PROMISE participants at each of the 3 clinic visits.</w:t>
      </w:r>
    </w:p>
    <w:tbl>
      <w:tblPr>
        <w:tblW w:w="9360" w:type="dxa"/>
        <w:tblBorders>
          <w:top w:val="nil"/>
          <w:left w:val="nil"/>
          <w:bottom w:val="single" w:sz="6" w:space="0" w:color="000001"/>
          <w:right w:val="nil"/>
          <w:insideH w:val="single" w:sz="6" w:space="0" w:color="000001"/>
          <w:insideV w:val="nil"/>
        </w:tblBorders>
        <w:tblLook w:val="04A0" w:firstRow="1" w:lastRow="0" w:firstColumn="1" w:lastColumn="0" w:noHBand="0" w:noVBand="1"/>
      </w:tblPr>
      <w:tblGrid>
        <w:gridCol w:w="2340"/>
        <w:gridCol w:w="2340"/>
        <w:gridCol w:w="2340"/>
        <w:gridCol w:w="2340"/>
      </w:tblGrid>
      <w:tr w:rsidR="00E2216A">
        <w:tc>
          <w:tcPr>
            <w:tcW w:w="2339" w:type="dxa"/>
            <w:tcBorders>
              <w:top w:val="nil"/>
              <w:left w:val="nil"/>
              <w:bottom w:val="single" w:sz="6" w:space="0" w:color="000001"/>
              <w:right w:val="nil"/>
            </w:tcBorders>
            <w:shd w:val="clear" w:color="auto" w:fill="auto"/>
            <w:vAlign w:val="bottom"/>
          </w:tcPr>
          <w:p w:rsidR="00E2216A" w:rsidRDefault="00DD36C9">
            <w:pPr>
              <w:pStyle w:val="Compact"/>
            </w:pPr>
            <w:r>
              <w:t>Measure</w:t>
            </w:r>
          </w:p>
        </w:tc>
        <w:tc>
          <w:tcPr>
            <w:tcW w:w="2340" w:type="dxa"/>
            <w:tcBorders>
              <w:top w:val="nil"/>
              <w:left w:val="nil"/>
              <w:bottom w:val="single" w:sz="6" w:space="0" w:color="000001"/>
              <w:right w:val="nil"/>
            </w:tcBorders>
            <w:shd w:val="clear" w:color="auto" w:fill="auto"/>
            <w:vAlign w:val="bottom"/>
          </w:tcPr>
          <w:p w:rsidR="00E2216A" w:rsidRDefault="00DD36C9">
            <w:pPr>
              <w:pStyle w:val="Compact"/>
            </w:pPr>
            <w:r>
              <w:t>Baseline</w:t>
            </w:r>
          </w:p>
        </w:tc>
        <w:tc>
          <w:tcPr>
            <w:tcW w:w="2340" w:type="dxa"/>
            <w:tcBorders>
              <w:top w:val="nil"/>
              <w:left w:val="nil"/>
              <w:bottom w:val="single" w:sz="6" w:space="0" w:color="000001"/>
              <w:right w:val="nil"/>
            </w:tcBorders>
            <w:shd w:val="clear" w:color="auto" w:fill="auto"/>
            <w:vAlign w:val="bottom"/>
          </w:tcPr>
          <w:p w:rsidR="00E2216A" w:rsidRDefault="00DD36C9">
            <w:pPr>
              <w:pStyle w:val="Compact"/>
            </w:pPr>
            <w:r>
              <w:t>3-yr</w:t>
            </w:r>
          </w:p>
        </w:tc>
        <w:tc>
          <w:tcPr>
            <w:tcW w:w="2340" w:type="dxa"/>
            <w:tcBorders>
              <w:top w:val="nil"/>
              <w:left w:val="nil"/>
              <w:bottom w:val="single" w:sz="6" w:space="0" w:color="000001"/>
              <w:right w:val="nil"/>
            </w:tcBorders>
            <w:shd w:val="clear" w:color="auto" w:fill="auto"/>
            <w:vAlign w:val="bottom"/>
          </w:tcPr>
          <w:p w:rsidR="00E2216A" w:rsidRDefault="00DD36C9">
            <w:pPr>
              <w:pStyle w:val="Compact"/>
            </w:pPr>
            <w:r>
              <w:t>6-yr</w:t>
            </w:r>
          </w:p>
        </w:tc>
      </w:tr>
      <w:tr w:rsidR="00E2216A">
        <w:tc>
          <w:tcPr>
            <w:tcW w:w="2339" w:type="dxa"/>
            <w:tcBorders>
              <w:top w:val="nil"/>
              <w:left w:val="nil"/>
              <w:bottom w:val="nil"/>
              <w:right w:val="nil"/>
            </w:tcBorders>
            <w:shd w:val="clear" w:color="auto" w:fill="auto"/>
          </w:tcPr>
          <w:p w:rsidR="00E2216A" w:rsidRDefault="00DD36C9">
            <w:pPr>
              <w:pStyle w:val="Compact"/>
            </w:pPr>
            <w:r>
              <w:t>HOMA-IR</w:t>
            </w:r>
          </w:p>
        </w:tc>
        <w:tc>
          <w:tcPr>
            <w:tcW w:w="2340" w:type="dxa"/>
            <w:tcBorders>
              <w:top w:val="nil"/>
              <w:left w:val="nil"/>
              <w:bottom w:val="nil"/>
              <w:right w:val="nil"/>
            </w:tcBorders>
            <w:shd w:val="clear" w:color="auto" w:fill="auto"/>
          </w:tcPr>
          <w:p w:rsidR="00E2216A" w:rsidRDefault="00DD36C9">
            <w:pPr>
              <w:pStyle w:val="Compact"/>
            </w:pPr>
            <w:r>
              <w:t>13.1 (8.5-22.1)</w:t>
            </w:r>
          </w:p>
        </w:tc>
        <w:tc>
          <w:tcPr>
            <w:tcW w:w="2340" w:type="dxa"/>
            <w:tcBorders>
              <w:top w:val="nil"/>
              <w:left w:val="nil"/>
              <w:bottom w:val="nil"/>
              <w:right w:val="nil"/>
            </w:tcBorders>
            <w:shd w:val="clear" w:color="auto" w:fill="auto"/>
          </w:tcPr>
          <w:p w:rsidR="00E2216A" w:rsidRDefault="00DD36C9">
            <w:pPr>
              <w:pStyle w:val="Compact"/>
            </w:pPr>
            <w:r>
              <w:t>16.3 (10-27.1)</w:t>
            </w:r>
          </w:p>
        </w:tc>
        <w:tc>
          <w:tcPr>
            <w:tcW w:w="2340" w:type="dxa"/>
            <w:tcBorders>
              <w:top w:val="nil"/>
              <w:left w:val="nil"/>
              <w:bottom w:val="nil"/>
              <w:right w:val="nil"/>
            </w:tcBorders>
            <w:shd w:val="clear" w:color="auto" w:fill="auto"/>
          </w:tcPr>
          <w:p w:rsidR="00E2216A" w:rsidRDefault="00DD36C9">
            <w:pPr>
              <w:pStyle w:val="Compact"/>
            </w:pPr>
            <w:r>
              <w:t>16.6 (10.9-26.1)</w:t>
            </w:r>
          </w:p>
        </w:tc>
      </w:tr>
      <w:tr w:rsidR="00E2216A">
        <w:tc>
          <w:tcPr>
            <w:tcW w:w="2339" w:type="dxa"/>
            <w:tcBorders>
              <w:top w:val="nil"/>
              <w:left w:val="nil"/>
              <w:bottom w:val="nil"/>
              <w:right w:val="nil"/>
            </w:tcBorders>
            <w:shd w:val="clear" w:color="auto" w:fill="auto"/>
          </w:tcPr>
          <w:p w:rsidR="00E2216A" w:rsidRDefault="00DD36C9">
            <w:pPr>
              <w:pStyle w:val="Compact"/>
            </w:pPr>
            <w:r>
              <w:t>ISI</w:t>
            </w:r>
          </w:p>
        </w:tc>
        <w:tc>
          <w:tcPr>
            <w:tcW w:w="2340" w:type="dxa"/>
            <w:tcBorders>
              <w:top w:val="nil"/>
              <w:left w:val="nil"/>
              <w:bottom w:val="nil"/>
              <w:right w:val="nil"/>
            </w:tcBorders>
            <w:shd w:val="clear" w:color="auto" w:fill="auto"/>
          </w:tcPr>
          <w:p w:rsidR="00E2216A" w:rsidRDefault="00DD36C9">
            <w:pPr>
              <w:pStyle w:val="Compact"/>
            </w:pPr>
            <w:r>
              <w:t>13.6 (8.7-21.8)</w:t>
            </w:r>
          </w:p>
        </w:tc>
        <w:tc>
          <w:tcPr>
            <w:tcW w:w="2340" w:type="dxa"/>
            <w:tcBorders>
              <w:top w:val="nil"/>
              <w:left w:val="nil"/>
              <w:bottom w:val="nil"/>
              <w:right w:val="nil"/>
            </w:tcBorders>
            <w:shd w:val="clear" w:color="auto" w:fill="auto"/>
          </w:tcPr>
          <w:p w:rsidR="00E2216A" w:rsidRDefault="00DD36C9">
            <w:pPr>
              <w:pStyle w:val="Compact"/>
            </w:pPr>
            <w:r>
              <w:t>11.6 (6.9-19.1)</w:t>
            </w:r>
          </w:p>
        </w:tc>
        <w:tc>
          <w:tcPr>
            <w:tcW w:w="2340" w:type="dxa"/>
            <w:tcBorders>
              <w:top w:val="nil"/>
              <w:left w:val="nil"/>
              <w:bottom w:val="nil"/>
              <w:right w:val="nil"/>
            </w:tcBorders>
            <w:shd w:val="clear" w:color="auto" w:fill="auto"/>
          </w:tcPr>
          <w:p w:rsidR="00E2216A" w:rsidRDefault="00DD36C9">
            <w:pPr>
              <w:pStyle w:val="Compact"/>
            </w:pPr>
            <w:r>
              <w:t>11.6 (7.5-17.5)</w:t>
            </w:r>
          </w:p>
        </w:tc>
      </w:tr>
      <w:tr w:rsidR="00E2216A">
        <w:tc>
          <w:tcPr>
            <w:tcW w:w="2339" w:type="dxa"/>
            <w:tcBorders>
              <w:top w:val="nil"/>
              <w:left w:val="nil"/>
              <w:bottom w:val="nil"/>
              <w:right w:val="nil"/>
            </w:tcBorders>
            <w:shd w:val="clear" w:color="auto" w:fill="auto"/>
          </w:tcPr>
          <w:p w:rsidR="00E2216A" w:rsidRDefault="00DD36C9">
            <w:pPr>
              <w:pStyle w:val="Compact"/>
            </w:pPr>
            <w:r>
              <w:t>IGI/IR</w:t>
            </w:r>
          </w:p>
        </w:tc>
        <w:tc>
          <w:tcPr>
            <w:tcW w:w="2340" w:type="dxa"/>
            <w:tcBorders>
              <w:top w:val="nil"/>
              <w:left w:val="nil"/>
              <w:bottom w:val="nil"/>
              <w:right w:val="nil"/>
            </w:tcBorders>
            <w:shd w:val="clear" w:color="auto" w:fill="auto"/>
          </w:tcPr>
          <w:p w:rsidR="00E2216A" w:rsidRDefault="00DD36C9">
            <w:pPr>
              <w:pStyle w:val="Compact"/>
            </w:pPr>
            <w:r>
              <w:t>7.1 (4.2-10.6)</w:t>
            </w:r>
          </w:p>
        </w:tc>
        <w:tc>
          <w:tcPr>
            <w:tcW w:w="2340" w:type="dxa"/>
            <w:tcBorders>
              <w:top w:val="nil"/>
              <w:left w:val="nil"/>
              <w:bottom w:val="nil"/>
              <w:right w:val="nil"/>
            </w:tcBorders>
            <w:shd w:val="clear" w:color="auto" w:fill="auto"/>
          </w:tcPr>
          <w:p w:rsidR="00E2216A" w:rsidRDefault="00DD36C9">
            <w:pPr>
              <w:pStyle w:val="Compact"/>
            </w:pPr>
            <w:r>
              <w:t>5.6 (3.6-9.8)</w:t>
            </w:r>
          </w:p>
        </w:tc>
        <w:tc>
          <w:tcPr>
            <w:tcW w:w="2340" w:type="dxa"/>
            <w:tcBorders>
              <w:top w:val="nil"/>
              <w:left w:val="nil"/>
              <w:bottom w:val="nil"/>
              <w:right w:val="nil"/>
            </w:tcBorders>
            <w:shd w:val="clear" w:color="auto" w:fill="auto"/>
          </w:tcPr>
          <w:p w:rsidR="00E2216A" w:rsidRDefault="00DD36C9">
            <w:pPr>
              <w:pStyle w:val="Compact"/>
            </w:pPr>
            <w:r>
              <w:t>5.6 (3.5-9)</w:t>
            </w:r>
          </w:p>
        </w:tc>
      </w:tr>
      <w:tr w:rsidR="00E2216A">
        <w:tc>
          <w:tcPr>
            <w:tcW w:w="2339" w:type="dxa"/>
            <w:tcBorders>
              <w:top w:val="nil"/>
              <w:left w:val="nil"/>
              <w:bottom w:val="nil"/>
              <w:right w:val="nil"/>
            </w:tcBorders>
            <w:shd w:val="clear" w:color="auto" w:fill="auto"/>
          </w:tcPr>
          <w:p w:rsidR="00E2216A" w:rsidRDefault="00DD36C9">
            <w:pPr>
              <w:pStyle w:val="Compact"/>
            </w:pPr>
            <w:r>
              <w:t>ISSI-2</w:t>
            </w:r>
          </w:p>
        </w:tc>
        <w:tc>
          <w:tcPr>
            <w:tcW w:w="2340" w:type="dxa"/>
            <w:tcBorders>
              <w:top w:val="nil"/>
              <w:left w:val="nil"/>
              <w:bottom w:val="nil"/>
              <w:right w:val="nil"/>
            </w:tcBorders>
            <w:shd w:val="clear" w:color="auto" w:fill="auto"/>
          </w:tcPr>
          <w:p w:rsidR="00E2216A" w:rsidRDefault="00DD36C9">
            <w:pPr>
              <w:pStyle w:val="Compact"/>
            </w:pPr>
            <w:r>
              <w:t>727.5 (570-922.5)</w:t>
            </w:r>
          </w:p>
        </w:tc>
        <w:tc>
          <w:tcPr>
            <w:tcW w:w="2340" w:type="dxa"/>
            <w:tcBorders>
              <w:top w:val="nil"/>
              <w:left w:val="nil"/>
              <w:bottom w:val="nil"/>
              <w:right w:val="nil"/>
            </w:tcBorders>
            <w:shd w:val="clear" w:color="auto" w:fill="auto"/>
          </w:tcPr>
          <w:p w:rsidR="00E2216A" w:rsidRDefault="00DD36C9">
            <w:pPr>
              <w:pStyle w:val="Compact"/>
            </w:pPr>
            <w:r>
              <w:t>613.4 (493.9-836.7)</w:t>
            </w:r>
          </w:p>
        </w:tc>
        <w:tc>
          <w:tcPr>
            <w:tcW w:w="2340" w:type="dxa"/>
            <w:tcBorders>
              <w:top w:val="nil"/>
              <w:left w:val="nil"/>
              <w:bottom w:val="nil"/>
              <w:right w:val="nil"/>
            </w:tcBorders>
            <w:shd w:val="clear" w:color="auto" w:fill="auto"/>
          </w:tcPr>
          <w:p w:rsidR="00E2216A" w:rsidRDefault="00DD36C9">
            <w:pPr>
              <w:pStyle w:val="Compact"/>
            </w:pPr>
            <w:r>
              <w:t>622.5 (472.5-810.3)</w:t>
            </w:r>
          </w:p>
        </w:tc>
      </w:tr>
      <w:tr w:rsidR="00E2216A">
        <w:tc>
          <w:tcPr>
            <w:tcW w:w="2339" w:type="dxa"/>
            <w:tcBorders>
              <w:top w:val="nil"/>
              <w:left w:val="nil"/>
              <w:bottom w:val="nil"/>
              <w:right w:val="nil"/>
            </w:tcBorders>
            <w:shd w:val="clear" w:color="auto" w:fill="auto"/>
          </w:tcPr>
          <w:p w:rsidR="00E2216A" w:rsidRDefault="00DD36C9">
            <w:pPr>
              <w:pStyle w:val="Compact"/>
            </w:pPr>
            <w:r>
              <w:t>BMI (kg/m</w:t>
            </w:r>
            <w:r>
              <w:rPr>
                <w:vertAlign w:val="superscript"/>
              </w:rPr>
              <w:t>2</w:t>
            </w:r>
            <w:r>
              <w:t>)</w:t>
            </w:r>
          </w:p>
        </w:tc>
        <w:tc>
          <w:tcPr>
            <w:tcW w:w="2340" w:type="dxa"/>
            <w:tcBorders>
              <w:top w:val="nil"/>
              <w:left w:val="nil"/>
              <w:bottom w:val="nil"/>
              <w:right w:val="nil"/>
            </w:tcBorders>
            <w:shd w:val="clear" w:color="auto" w:fill="auto"/>
          </w:tcPr>
          <w:p w:rsidR="00E2216A" w:rsidRDefault="00DD36C9">
            <w:pPr>
              <w:pStyle w:val="Compact"/>
            </w:pPr>
            <w:r>
              <w:t>31.1 (6.4)</w:t>
            </w:r>
          </w:p>
        </w:tc>
        <w:tc>
          <w:tcPr>
            <w:tcW w:w="2340" w:type="dxa"/>
            <w:tcBorders>
              <w:top w:val="nil"/>
              <w:left w:val="nil"/>
              <w:bottom w:val="nil"/>
              <w:right w:val="nil"/>
            </w:tcBorders>
            <w:shd w:val="clear" w:color="auto" w:fill="auto"/>
          </w:tcPr>
          <w:p w:rsidR="00E2216A" w:rsidRDefault="00DD36C9">
            <w:pPr>
              <w:pStyle w:val="Compact"/>
            </w:pPr>
            <w:r>
              <w:t>31.4 (6.5)</w:t>
            </w:r>
          </w:p>
        </w:tc>
        <w:tc>
          <w:tcPr>
            <w:tcW w:w="2340" w:type="dxa"/>
            <w:tcBorders>
              <w:top w:val="nil"/>
              <w:left w:val="nil"/>
              <w:bottom w:val="nil"/>
              <w:right w:val="nil"/>
            </w:tcBorders>
            <w:shd w:val="clear" w:color="auto" w:fill="auto"/>
          </w:tcPr>
          <w:p w:rsidR="00E2216A" w:rsidRDefault="00DD36C9">
            <w:pPr>
              <w:pStyle w:val="Compact"/>
            </w:pPr>
            <w:r>
              <w:t>31.1 (6.6)</w:t>
            </w:r>
          </w:p>
        </w:tc>
      </w:tr>
      <w:tr w:rsidR="00E2216A">
        <w:tc>
          <w:tcPr>
            <w:tcW w:w="2339" w:type="dxa"/>
            <w:tcBorders>
              <w:top w:val="nil"/>
              <w:left w:val="nil"/>
              <w:bottom w:val="nil"/>
              <w:right w:val="nil"/>
            </w:tcBorders>
            <w:shd w:val="clear" w:color="auto" w:fill="auto"/>
          </w:tcPr>
          <w:p w:rsidR="00E2216A" w:rsidRDefault="00DD36C9">
            <w:pPr>
              <w:pStyle w:val="Compact"/>
            </w:pPr>
            <w:r>
              <w:t>WC (cm)</w:t>
            </w:r>
          </w:p>
        </w:tc>
        <w:tc>
          <w:tcPr>
            <w:tcW w:w="2340" w:type="dxa"/>
            <w:tcBorders>
              <w:top w:val="nil"/>
              <w:left w:val="nil"/>
              <w:bottom w:val="nil"/>
              <w:right w:val="nil"/>
            </w:tcBorders>
            <w:shd w:val="clear" w:color="auto" w:fill="auto"/>
          </w:tcPr>
          <w:p w:rsidR="00E2216A" w:rsidRDefault="00DD36C9">
            <w:pPr>
              <w:pStyle w:val="Compact"/>
            </w:pPr>
            <w:r>
              <w:t>98.5 (15.5)</w:t>
            </w:r>
          </w:p>
        </w:tc>
        <w:tc>
          <w:tcPr>
            <w:tcW w:w="2340" w:type="dxa"/>
            <w:tcBorders>
              <w:top w:val="nil"/>
              <w:left w:val="nil"/>
              <w:bottom w:val="nil"/>
              <w:right w:val="nil"/>
            </w:tcBorders>
            <w:shd w:val="clear" w:color="auto" w:fill="auto"/>
          </w:tcPr>
          <w:p w:rsidR="00E2216A" w:rsidRDefault="00DD36C9">
            <w:pPr>
              <w:pStyle w:val="Compact"/>
            </w:pPr>
            <w:r>
              <w:t>99.3 (15.7)</w:t>
            </w:r>
          </w:p>
        </w:tc>
        <w:tc>
          <w:tcPr>
            <w:tcW w:w="2340" w:type="dxa"/>
            <w:tcBorders>
              <w:top w:val="nil"/>
              <w:left w:val="nil"/>
              <w:bottom w:val="nil"/>
              <w:right w:val="nil"/>
            </w:tcBorders>
            <w:shd w:val="clear" w:color="auto" w:fill="auto"/>
          </w:tcPr>
          <w:p w:rsidR="00E2216A" w:rsidRDefault="00DD36C9">
            <w:pPr>
              <w:pStyle w:val="Compact"/>
            </w:pPr>
            <w:r>
              <w:t>100.4 (15.7)</w:t>
            </w:r>
          </w:p>
        </w:tc>
      </w:tr>
      <w:tr w:rsidR="00E2216A">
        <w:tc>
          <w:tcPr>
            <w:tcW w:w="2339" w:type="dxa"/>
            <w:tcBorders>
              <w:top w:val="nil"/>
              <w:left w:val="nil"/>
              <w:bottom w:val="nil"/>
              <w:right w:val="nil"/>
            </w:tcBorders>
            <w:shd w:val="clear" w:color="auto" w:fill="auto"/>
          </w:tcPr>
          <w:p w:rsidR="00E2216A" w:rsidRDefault="00DD36C9">
            <w:pPr>
              <w:pStyle w:val="Compact"/>
            </w:pPr>
            <w:r>
              <w:t>Age (yrs)</w:t>
            </w:r>
          </w:p>
        </w:tc>
        <w:tc>
          <w:tcPr>
            <w:tcW w:w="2340" w:type="dxa"/>
            <w:tcBorders>
              <w:top w:val="nil"/>
              <w:left w:val="nil"/>
              <w:bottom w:val="nil"/>
              <w:right w:val="nil"/>
            </w:tcBorders>
            <w:shd w:val="clear" w:color="auto" w:fill="auto"/>
          </w:tcPr>
          <w:p w:rsidR="00E2216A" w:rsidRDefault="00DD36C9">
            <w:pPr>
              <w:pStyle w:val="Compact"/>
            </w:pPr>
            <w:r>
              <w:t>50.2 (9.8)</w:t>
            </w:r>
          </w:p>
        </w:tc>
        <w:tc>
          <w:tcPr>
            <w:tcW w:w="2340" w:type="dxa"/>
            <w:tcBorders>
              <w:top w:val="nil"/>
              <w:left w:val="nil"/>
              <w:bottom w:val="nil"/>
              <w:right w:val="nil"/>
            </w:tcBorders>
            <w:shd w:val="clear" w:color="auto" w:fill="auto"/>
          </w:tcPr>
          <w:p w:rsidR="00E2216A" w:rsidRDefault="00DD36C9">
            <w:pPr>
              <w:pStyle w:val="Compact"/>
            </w:pPr>
            <w:r>
              <w:t>53.2 (9.7)</w:t>
            </w:r>
          </w:p>
        </w:tc>
        <w:tc>
          <w:tcPr>
            <w:tcW w:w="2340" w:type="dxa"/>
            <w:tcBorders>
              <w:top w:val="nil"/>
              <w:left w:val="nil"/>
              <w:bottom w:val="nil"/>
              <w:right w:val="nil"/>
            </w:tcBorders>
            <w:shd w:val="clear" w:color="auto" w:fill="auto"/>
          </w:tcPr>
          <w:p w:rsidR="00E2216A" w:rsidRDefault="00DD36C9">
            <w:pPr>
              <w:pStyle w:val="Compact"/>
            </w:pPr>
            <w:r>
              <w:t>56.3 (9.5)</w:t>
            </w:r>
          </w:p>
        </w:tc>
      </w:tr>
      <w:tr w:rsidR="00E2216A">
        <w:tc>
          <w:tcPr>
            <w:tcW w:w="2339" w:type="dxa"/>
            <w:tcBorders>
              <w:top w:val="nil"/>
              <w:left w:val="nil"/>
              <w:bottom w:val="nil"/>
              <w:right w:val="nil"/>
            </w:tcBorders>
            <w:shd w:val="clear" w:color="auto" w:fill="auto"/>
          </w:tcPr>
          <w:p w:rsidR="00E2216A" w:rsidRDefault="00DD36C9">
            <w:pPr>
              <w:pStyle w:val="Compact"/>
            </w:pPr>
            <w:r>
              <w:t>ALT</w:t>
            </w:r>
          </w:p>
        </w:tc>
        <w:tc>
          <w:tcPr>
            <w:tcW w:w="2340" w:type="dxa"/>
            <w:tcBorders>
              <w:top w:val="nil"/>
              <w:left w:val="nil"/>
              <w:bottom w:val="nil"/>
              <w:right w:val="nil"/>
            </w:tcBorders>
            <w:shd w:val="clear" w:color="auto" w:fill="auto"/>
          </w:tcPr>
          <w:p w:rsidR="00E2216A" w:rsidRDefault="00DD36C9">
            <w:pPr>
              <w:pStyle w:val="Compact"/>
            </w:pPr>
            <w:r>
              <w:t>29.6 (16.0)</w:t>
            </w:r>
          </w:p>
        </w:tc>
        <w:tc>
          <w:tcPr>
            <w:tcW w:w="2340" w:type="dxa"/>
            <w:tcBorders>
              <w:top w:val="nil"/>
              <w:left w:val="nil"/>
              <w:bottom w:val="nil"/>
              <w:right w:val="nil"/>
            </w:tcBorders>
            <w:shd w:val="clear" w:color="auto" w:fill="auto"/>
          </w:tcPr>
          <w:p w:rsidR="00E2216A" w:rsidRDefault="00DD36C9">
            <w:pPr>
              <w:pStyle w:val="Compact"/>
            </w:pPr>
            <w:r>
              <w:t>28.4 (19.5)</w:t>
            </w:r>
          </w:p>
        </w:tc>
        <w:tc>
          <w:tcPr>
            <w:tcW w:w="2340" w:type="dxa"/>
            <w:tcBorders>
              <w:top w:val="nil"/>
              <w:left w:val="nil"/>
              <w:bottom w:val="nil"/>
              <w:right w:val="nil"/>
            </w:tcBorders>
            <w:shd w:val="clear" w:color="auto" w:fill="auto"/>
          </w:tcPr>
          <w:p w:rsidR="00E2216A" w:rsidRDefault="00DD36C9">
            <w:pPr>
              <w:pStyle w:val="Compact"/>
            </w:pPr>
            <w:r>
              <w:t>25.9 (16.9)</w:t>
            </w:r>
          </w:p>
        </w:tc>
      </w:tr>
      <w:tr w:rsidR="00E2216A">
        <w:tc>
          <w:tcPr>
            <w:tcW w:w="2339" w:type="dxa"/>
            <w:tcBorders>
              <w:top w:val="nil"/>
              <w:left w:val="nil"/>
              <w:bottom w:val="nil"/>
              <w:right w:val="nil"/>
            </w:tcBorders>
            <w:shd w:val="clear" w:color="auto" w:fill="auto"/>
          </w:tcPr>
          <w:p w:rsidR="00E2216A" w:rsidRDefault="00DD36C9">
            <w:pPr>
              <w:pStyle w:val="Compact"/>
            </w:pPr>
            <w:r>
              <w:t>NEFA (nmol/mL)</w:t>
            </w:r>
          </w:p>
        </w:tc>
        <w:tc>
          <w:tcPr>
            <w:tcW w:w="2340" w:type="dxa"/>
            <w:tcBorders>
              <w:top w:val="nil"/>
              <w:left w:val="nil"/>
              <w:bottom w:val="nil"/>
              <w:right w:val="nil"/>
            </w:tcBorders>
            <w:shd w:val="clear" w:color="auto" w:fill="auto"/>
          </w:tcPr>
          <w:p w:rsidR="00E2216A" w:rsidRDefault="00DD36C9">
            <w:pPr>
              <w:pStyle w:val="Compact"/>
            </w:pPr>
            <w:r>
              <w:t>383.4 (116.4)</w:t>
            </w:r>
          </w:p>
        </w:tc>
        <w:tc>
          <w:tcPr>
            <w:tcW w:w="2340" w:type="dxa"/>
            <w:tcBorders>
              <w:top w:val="nil"/>
              <w:left w:val="nil"/>
              <w:bottom w:val="nil"/>
              <w:right w:val="nil"/>
            </w:tcBorders>
            <w:shd w:val="clear" w:color="auto" w:fill="auto"/>
          </w:tcPr>
          <w:p w:rsidR="00E2216A" w:rsidRDefault="00E2216A"/>
        </w:tc>
        <w:tc>
          <w:tcPr>
            <w:tcW w:w="2340" w:type="dxa"/>
            <w:tcBorders>
              <w:top w:val="nil"/>
              <w:left w:val="nil"/>
              <w:bottom w:val="nil"/>
              <w:right w:val="nil"/>
            </w:tcBorders>
            <w:shd w:val="clear" w:color="auto" w:fill="auto"/>
          </w:tcPr>
          <w:p w:rsidR="00E2216A" w:rsidRDefault="00E2216A"/>
        </w:tc>
      </w:tr>
      <w:tr w:rsidR="00E2216A">
        <w:tc>
          <w:tcPr>
            <w:tcW w:w="2339" w:type="dxa"/>
            <w:tcBorders>
              <w:top w:val="nil"/>
              <w:left w:val="nil"/>
              <w:bottom w:val="nil"/>
              <w:right w:val="nil"/>
            </w:tcBorders>
            <w:shd w:val="clear" w:color="auto" w:fill="auto"/>
          </w:tcPr>
          <w:p w:rsidR="00E2216A" w:rsidRDefault="00DD36C9">
            <w:pPr>
              <w:pStyle w:val="Compact"/>
            </w:pPr>
            <w:r>
              <w:t>Chol (mmol/L)</w:t>
            </w:r>
          </w:p>
        </w:tc>
        <w:tc>
          <w:tcPr>
            <w:tcW w:w="2340" w:type="dxa"/>
            <w:tcBorders>
              <w:top w:val="nil"/>
              <w:left w:val="nil"/>
              <w:bottom w:val="nil"/>
              <w:right w:val="nil"/>
            </w:tcBorders>
            <w:shd w:val="clear" w:color="auto" w:fill="auto"/>
          </w:tcPr>
          <w:p w:rsidR="00E2216A" w:rsidRDefault="00DD36C9">
            <w:pPr>
              <w:pStyle w:val="Compact"/>
            </w:pPr>
            <w:r>
              <w:t>5.2 (0.9)</w:t>
            </w:r>
          </w:p>
        </w:tc>
        <w:tc>
          <w:tcPr>
            <w:tcW w:w="2340" w:type="dxa"/>
            <w:tcBorders>
              <w:top w:val="nil"/>
              <w:left w:val="nil"/>
              <w:bottom w:val="nil"/>
              <w:right w:val="nil"/>
            </w:tcBorders>
            <w:shd w:val="clear" w:color="auto" w:fill="auto"/>
          </w:tcPr>
          <w:p w:rsidR="00E2216A" w:rsidRDefault="00DD36C9">
            <w:pPr>
              <w:pStyle w:val="Compact"/>
            </w:pPr>
            <w:r>
              <w:t>5.1 (1.0)</w:t>
            </w:r>
          </w:p>
        </w:tc>
        <w:tc>
          <w:tcPr>
            <w:tcW w:w="2340" w:type="dxa"/>
            <w:tcBorders>
              <w:top w:val="nil"/>
              <w:left w:val="nil"/>
              <w:bottom w:val="nil"/>
              <w:right w:val="nil"/>
            </w:tcBorders>
            <w:shd w:val="clear" w:color="auto" w:fill="auto"/>
          </w:tcPr>
          <w:p w:rsidR="00E2216A" w:rsidRDefault="00DD36C9">
            <w:pPr>
              <w:pStyle w:val="Compact"/>
            </w:pPr>
            <w:r>
              <w:t>5.1 (0.9)</w:t>
            </w:r>
          </w:p>
        </w:tc>
      </w:tr>
      <w:tr w:rsidR="00E2216A">
        <w:tc>
          <w:tcPr>
            <w:tcW w:w="2339" w:type="dxa"/>
            <w:tcBorders>
              <w:top w:val="nil"/>
              <w:left w:val="nil"/>
              <w:bottom w:val="nil"/>
              <w:right w:val="nil"/>
            </w:tcBorders>
            <w:shd w:val="clear" w:color="auto" w:fill="auto"/>
          </w:tcPr>
          <w:p w:rsidR="00E2216A" w:rsidRDefault="00DD36C9">
            <w:pPr>
              <w:pStyle w:val="Compact"/>
            </w:pPr>
            <w:r>
              <w:t>HDL (mmol/L)</w:t>
            </w:r>
          </w:p>
        </w:tc>
        <w:tc>
          <w:tcPr>
            <w:tcW w:w="2340" w:type="dxa"/>
            <w:tcBorders>
              <w:top w:val="nil"/>
              <w:left w:val="nil"/>
              <w:bottom w:val="nil"/>
              <w:right w:val="nil"/>
            </w:tcBorders>
            <w:shd w:val="clear" w:color="auto" w:fill="auto"/>
          </w:tcPr>
          <w:p w:rsidR="00E2216A" w:rsidRDefault="00DD36C9">
            <w:pPr>
              <w:pStyle w:val="Compact"/>
            </w:pPr>
            <w:r>
              <w:t>1.4 (0.4)</w:t>
            </w:r>
          </w:p>
        </w:tc>
        <w:tc>
          <w:tcPr>
            <w:tcW w:w="2340" w:type="dxa"/>
            <w:tcBorders>
              <w:top w:val="nil"/>
              <w:left w:val="nil"/>
              <w:bottom w:val="nil"/>
              <w:right w:val="nil"/>
            </w:tcBorders>
            <w:shd w:val="clear" w:color="auto" w:fill="auto"/>
          </w:tcPr>
          <w:p w:rsidR="00E2216A" w:rsidRDefault="00DD36C9">
            <w:pPr>
              <w:pStyle w:val="Compact"/>
            </w:pPr>
            <w:r>
              <w:t>1.3 (0.4)</w:t>
            </w:r>
          </w:p>
        </w:tc>
        <w:tc>
          <w:tcPr>
            <w:tcW w:w="2340" w:type="dxa"/>
            <w:tcBorders>
              <w:top w:val="nil"/>
              <w:left w:val="nil"/>
              <w:bottom w:val="nil"/>
              <w:right w:val="nil"/>
            </w:tcBorders>
            <w:shd w:val="clear" w:color="auto" w:fill="auto"/>
          </w:tcPr>
          <w:p w:rsidR="00E2216A" w:rsidRDefault="00DD36C9">
            <w:pPr>
              <w:pStyle w:val="Compact"/>
            </w:pPr>
            <w:r>
              <w:t>1.4 (0.4)</w:t>
            </w:r>
          </w:p>
        </w:tc>
      </w:tr>
      <w:tr w:rsidR="00E2216A">
        <w:tc>
          <w:tcPr>
            <w:tcW w:w="2339" w:type="dxa"/>
            <w:tcBorders>
              <w:top w:val="nil"/>
              <w:left w:val="nil"/>
              <w:bottom w:val="nil"/>
              <w:right w:val="nil"/>
            </w:tcBorders>
            <w:shd w:val="clear" w:color="auto" w:fill="auto"/>
          </w:tcPr>
          <w:p w:rsidR="00E2216A" w:rsidRDefault="00DD36C9">
            <w:pPr>
              <w:pStyle w:val="Compact"/>
            </w:pPr>
            <w:r>
              <w:t>MET</w:t>
            </w:r>
          </w:p>
        </w:tc>
        <w:tc>
          <w:tcPr>
            <w:tcW w:w="2340" w:type="dxa"/>
            <w:tcBorders>
              <w:top w:val="nil"/>
              <w:left w:val="nil"/>
              <w:bottom w:val="nil"/>
              <w:right w:val="nil"/>
            </w:tcBorders>
            <w:shd w:val="clear" w:color="auto" w:fill="auto"/>
          </w:tcPr>
          <w:p w:rsidR="00E2216A" w:rsidRDefault="00DD36C9">
            <w:pPr>
              <w:pStyle w:val="Compact"/>
            </w:pPr>
            <w:r>
              <w:t>44.9 (59.6)</w:t>
            </w:r>
          </w:p>
        </w:tc>
        <w:tc>
          <w:tcPr>
            <w:tcW w:w="2340" w:type="dxa"/>
            <w:tcBorders>
              <w:top w:val="nil"/>
              <w:left w:val="nil"/>
              <w:bottom w:val="nil"/>
              <w:right w:val="nil"/>
            </w:tcBorders>
            <w:shd w:val="clear" w:color="auto" w:fill="auto"/>
          </w:tcPr>
          <w:p w:rsidR="00E2216A" w:rsidRDefault="00DD36C9">
            <w:pPr>
              <w:pStyle w:val="Compact"/>
            </w:pPr>
            <w:r>
              <w:t>48.4 (60.5)</w:t>
            </w:r>
          </w:p>
        </w:tc>
        <w:tc>
          <w:tcPr>
            <w:tcW w:w="2340" w:type="dxa"/>
            <w:tcBorders>
              <w:top w:val="nil"/>
              <w:left w:val="nil"/>
              <w:bottom w:val="nil"/>
              <w:right w:val="nil"/>
            </w:tcBorders>
            <w:shd w:val="clear" w:color="auto" w:fill="auto"/>
          </w:tcPr>
          <w:p w:rsidR="00E2216A" w:rsidRDefault="00DD36C9">
            <w:pPr>
              <w:pStyle w:val="Compact"/>
            </w:pPr>
            <w:r>
              <w:t>44.0 (57.1)</w:t>
            </w:r>
          </w:p>
        </w:tc>
      </w:tr>
      <w:tr w:rsidR="00E2216A">
        <w:tc>
          <w:tcPr>
            <w:tcW w:w="2339" w:type="dxa"/>
            <w:tcBorders>
              <w:top w:val="nil"/>
              <w:left w:val="nil"/>
              <w:bottom w:val="nil"/>
              <w:right w:val="nil"/>
            </w:tcBorders>
            <w:shd w:val="clear" w:color="auto" w:fill="auto"/>
          </w:tcPr>
          <w:p w:rsidR="00E2216A" w:rsidRDefault="00DD36C9">
            <w:pPr>
              <w:pStyle w:val="Compact"/>
            </w:pPr>
            <w:r>
              <w:t>TAG (mmol/L)</w:t>
            </w:r>
          </w:p>
        </w:tc>
        <w:tc>
          <w:tcPr>
            <w:tcW w:w="2340" w:type="dxa"/>
            <w:tcBorders>
              <w:top w:val="nil"/>
              <w:left w:val="nil"/>
              <w:bottom w:val="nil"/>
              <w:right w:val="nil"/>
            </w:tcBorders>
            <w:shd w:val="clear" w:color="auto" w:fill="auto"/>
          </w:tcPr>
          <w:p w:rsidR="00E2216A" w:rsidRDefault="00DD36C9">
            <w:pPr>
              <w:pStyle w:val="Compact"/>
            </w:pPr>
            <w:r>
              <w:t>1.5 (0.8)</w:t>
            </w:r>
          </w:p>
        </w:tc>
        <w:tc>
          <w:tcPr>
            <w:tcW w:w="2340" w:type="dxa"/>
            <w:tcBorders>
              <w:top w:val="nil"/>
              <w:left w:val="nil"/>
              <w:bottom w:val="nil"/>
              <w:right w:val="nil"/>
            </w:tcBorders>
            <w:shd w:val="clear" w:color="auto" w:fill="auto"/>
          </w:tcPr>
          <w:p w:rsidR="00E2216A" w:rsidRDefault="00DD36C9">
            <w:pPr>
              <w:pStyle w:val="Compact"/>
            </w:pPr>
            <w:r>
              <w:t>1.4 (0.8)</w:t>
            </w:r>
          </w:p>
        </w:tc>
        <w:tc>
          <w:tcPr>
            <w:tcW w:w="2340" w:type="dxa"/>
            <w:tcBorders>
              <w:top w:val="nil"/>
              <w:left w:val="nil"/>
              <w:bottom w:val="nil"/>
              <w:right w:val="nil"/>
            </w:tcBorders>
            <w:shd w:val="clear" w:color="auto" w:fill="auto"/>
          </w:tcPr>
          <w:p w:rsidR="00E2216A" w:rsidRDefault="00DD36C9">
            <w:pPr>
              <w:pStyle w:val="Compact"/>
            </w:pPr>
            <w:r>
              <w:t>1.4 (0.7)</w:t>
            </w:r>
          </w:p>
        </w:tc>
      </w:tr>
      <w:tr w:rsidR="00E2216A">
        <w:tc>
          <w:tcPr>
            <w:tcW w:w="2339" w:type="dxa"/>
            <w:tcBorders>
              <w:top w:val="nil"/>
              <w:left w:val="nil"/>
              <w:bottom w:val="nil"/>
              <w:right w:val="nil"/>
            </w:tcBorders>
            <w:shd w:val="clear" w:color="auto" w:fill="auto"/>
          </w:tcPr>
          <w:p w:rsidR="00E2216A" w:rsidRDefault="00DD36C9">
            <w:pPr>
              <w:pStyle w:val="Compact"/>
            </w:pPr>
            <w:r>
              <w:t>Ethnicity</w:t>
            </w:r>
          </w:p>
        </w:tc>
        <w:tc>
          <w:tcPr>
            <w:tcW w:w="2340" w:type="dxa"/>
            <w:tcBorders>
              <w:top w:val="nil"/>
              <w:left w:val="nil"/>
              <w:bottom w:val="nil"/>
              <w:right w:val="nil"/>
            </w:tcBorders>
            <w:shd w:val="clear" w:color="auto" w:fill="auto"/>
          </w:tcPr>
          <w:p w:rsidR="00E2216A" w:rsidRDefault="00E2216A"/>
        </w:tc>
        <w:tc>
          <w:tcPr>
            <w:tcW w:w="2340" w:type="dxa"/>
            <w:tcBorders>
              <w:top w:val="nil"/>
              <w:left w:val="nil"/>
              <w:bottom w:val="nil"/>
              <w:right w:val="nil"/>
            </w:tcBorders>
            <w:shd w:val="clear" w:color="auto" w:fill="auto"/>
          </w:tcPr>
          <w:p w:rsidR="00E2216A" w:rsidRDefault="00E2216A"/>
        </w:tc>
        <w:tc>
          <w:tcPr>
            <w:tcW w:w="2340" w:type="dxa"/>
            <w:tcBorders>
              <w:top w:val="nil"/>
              <w:left w:val="nil"/>
              <w:bottom w:val="nil"/>
              <w:right w:val="nil"/>
            </w:tcBorders>
            <w:shd w:val="clear" w:color="auto" w:fill="auto"/>
          </w:tcPr>
          <w:p w:rsidR="00E2216A" w:rsidRDefault="00E2216A"/>
        </w:tc>
      </w:tr>
      <w:tr w:rsidR="00E2216A">
        <w:tc>
          <w:tcPr>
            <w:tcW w:w="2339" w:type="dxa"/>
            <w:tcBorders>
              <w:top w:val="nil"/>
              <w:left w:val="nil"/>
              <w:bottom w:val="nil"/>
              <w:right w:val="nil"/>
            </w:tcBorders>
            <w:shd w:val="clear" w:color="auto" w:fill="auto"/>
          </w:tcPr>
          <w:p w:rsidR="00E2216A" w:rsidRDefault="00DD36C9">
            <w:pPr>
              <w:pStyle w:val="Compact"/>
            </w:pPr>
            <w:r>
              <w:t>- European</w:t>
            </w:r>
          </w:p>
        </w:tc>
        <w:tc>
          <w:tcPr>
            <w:tcW w:w="2340" w:type="dxa"/>
            <w:tcBorders>
              <w:top w:val="nil"/>
              <w:left w:val="nil"/>
              <w:bottom w:val="nil"/>
              <w:right w:val="nil"/>
            </w:tcBorders>
            <w:shd w:val="clear" w:color="auto" w:fill="auto"/>
          </w:tcPr>
          <w:p w:rsidR="00E2216A" w:rsidRDefault="00DD36C9">
            <w:pPr>
              <w:pStyle w:val="Compact"/>
            </w:pPr>
            <w:r>
              <w:t>337 (71%)</w:t>
            </w:r>
          </w:p>
        </w:tc>
        <w:tc>
          <w:tcPr>
            <w:tcW w:w="2340" w:type="dxa"/>
            <w:tcBorders>
              <w:top w:val="nil"/>
              <w:left w:val="nil"/>
              <w:bottom w:val="nil"/>
              <w:right w:val="nil"/>
            </w:tcBorders>
            <w:shd w:val="clear" w:color="auto" w:fill="auto"/>
          </w:tcPr>
          <w:p w:rsidR="00E2216A" w:rsidRDefault="00E2216A"/>
        </w:tc>
        <w:tc>
          <w:tcPr>
            <w:tcW w:w="2340" w:type="dxa"/>
            <w:tcBorders>
              <w:top w:val="nil"/>
              <w:left w:val="nil"/>
              <w:bottom w:val="nil"/>
              <w:right w:val="nil"/>
            </w:tcBorders>
            <w:shd w:val="clear" w:color="auto" w:fill="auto"/>
          </w:tcPr>
          <w:p w:rsidR="00E2216A" w:rsidRDefault="00E2216A"/>
        </w:tc>
      </w:tr>
      <w:tr w:rsidR="00E2216A">
        <w:tc>
          <w:tcPr>
            <w:tcW w:w="2339" w:type="dxa"/>
            <w:tcBorders>
              <w:top w:val="nil"/>
              <w:left w:val="nil"/>
              <w:bottom w:val="nil"/>
              <w:right w:val="nil"/>
            </w:tcBorders>
            <w:shd w:val="clear" w:color="auto" w:fill="auto"/>
          </w:tcPr>
          <w:p w:rsidR="00E2216A" w:rsidRDefault="00DD36C9">
            <w:pPr>
              <w:pStyle w:val="Compact"/>
            </w:pPr>
            <w:r>
              <w:t>- Latino/a</w:t>
            </w:r>
          </w:p>
        </w:tc>
        <w:tc>
          <w:tcPr>
            <w:tcW w:w="2340" w:type="dxa"/>
            <w:tcBorders>
              <w:top w:val="nil"/>
              <w:left w:val="nil"/>
              <w:bottom w:val="nil"/>
              <w:right w:val="nil"/>
            </w:tcBorders>
            <w:shd w:val="clear" w:color="auto" w:fill="auto"/>
          </w:tcPr>
          <w:p w:rsidR="00E2216A" w:rsidRDefault="00DD36C9">
            <w:pPr>
              <w:pStyle w:val="Compact"/>
            </w:pPr>
            <w:r>
              <w:t>58 (12%)</w:t>
            </w:r>
          </w:p>
        </w:tc>
        <w:tc>
          <w:tcPr>
            <w:tcW w:w="2340" w:type="dxa"/>
            <w:tcBorders>
              <w:top w:val="nil"/>
              <w:left w:val="nil"/>
              <w:bottom w:val="nil"/>
              <w:right w:val="nil"/>
            </w:tcBorders>
            <w:shd w:val="clear" w:color="auto" w:fill="auto"/>
          </w:tcPr>
          <w:p w:rsidR="00E2216A" w:rsidRDefault="00E2216A"/>
        </w:tc>
        <w:tc>
          <w:tcPr>
            <w:tcW w:w="2340" w:type="dxa"/>
            <w:tcBorders>
              <w:top w:val="nil"/>
              <w:left w:val="nil"/>
              <w:bottom w:val="nil"/>
              <w:right w:val="nil"/>
            </w:tcBorders>
            <w:shd w:val="clear" w:color="auto" w:fill="auto"/>
          </w:tcPr>
          <w:p w:rsidR="00E2216A" w:rsidRDefault="00E2216A"/>
        </w:tc>
      </w:tr>
      <w:tr w:rsidR="00E2216A">
        <w:tc>
          <w:tcPr>
            <w:tcW w:w="2339" w:type="dxa"/>
            <w:tcBorders>
              <w:top w:val="nil"/>
              <w:left w:val="nil"/>
              <w:bottom w:val="nil"/>
              <w:right w:val="nil"/>
            </w:tcBorders>
            <w:shd w:val="clear" w:color="auto" w:fill="auto"/>
          </w:tcPr>
          <w:p w:rsidR="00E2216A" w:rsidRDefault="00DD36C9">
            <w:pPr>
              <w:pStyle w:val="Compact"/>
            </w:pPr>
            <w:r>
              <w:t>- Other</w:t>
            </w:r>
          </w:p>
        </w:tc>
        <w:tc>
          <w:tcPr>
            <w:tcW w:w="2340" w:type="dxa"/>
            <w:tcBorders>
              <w:top w:val="nil"/>
              <w:left w:val="nil"/>
              <w:bottom w:val="nil"/>
              <w:right w:val="nil"/>
            </w:tcBorders>
            <w:shd w:val="clear" w:color="auto" w:fill="auto"/>
          </w:tcPr>
          <w:p w:rsidR="00E2216A" w:rsidRDefault="00DD36C9">
            <w:pPr>
              <w:pStyle w:val="Compact"/>
            </w:pPr>
            <w:r>
              <w:t>51 (11%)</w:t>
            </w:r>
          </w:p>
        </w:tc>
        <w:tc>
          <w:tcPr>
            <w:tcW w:w="2340" w:type="dxa"/>
            <w:tcBorders>
              <w:top w:val="nil"/>
              <w:left w:val="nil"/>
              <w:bottom w:val="nil"/>
              <w:right w:val="nil"/>
            </w:tcBorders>
            <w:shd w:val="clear" w:color="auto" w:fill="auto"/>
          </w:tcPr>
          <w:p w:rsidR="00E2216A" w:rsidRDefault="00E2216A"/>
        </w:tc>
        <w:tc>
          <w:tcPr>
            <w:tcW w:w="2340" w:type="dxa"/>
            <w:tcBorders>
              <w:top w:val="nil"/>
              <w:left w:val="nil"/>
              <w:bottom w:val="nil"/>
              <w:right w:val="nil"/>
            </w:tcBorders>
            <w:shd w:val="clear" w:color="auto" w:fill="auto"/>
          </w:tcPr>
          <w:p w:rsidR="00E2216A" w:rsidRDefault="00E2216A"/>
        </w:tc>
      </w:tr>
      <w:tr w:rsidR="00E2216A">
        <w:tc>
          <w:tcPr>
            <w:tcW w:w="2339" w:type="dxa"/>
            <w:tcBorders>
              <w:top w:val="nil"/>
              <w:left w:val="nil"/>
              <w:bottom w:val="nil"/>
              <w:right w:val="nil"/>
            </w:tcBorders>
            <w:shd w:val="clear" w:color="auto" w:fill="auto"/>
          </w:tcPr>
          <w:p w:rsidR="00E2216A" w:rsidRDefault="00DD36C9">
            <w:pPr>
              <w:pStyle w:val="Compact"/>
            </w:pPr>
            <w:r>
              <w:t>- South Asian</w:t>
            </w:r>
          </w:p>
        </w:tc>
        <w:tc>
          <w:tcPr>
            <w:tcW w:w="2340" w:type="dxa"/>
            <w:tcBorders>
              <w:top w:val="nil"/>
              <w:left w:val="nil"/>
              <w:bottom w:val="nil"/>
              <w:right w:val="nil"/>
            </w:tcBorders>
            <w:shd w:val="clear" w:color="auto" w:fill="auto"/>
          </w:tcPr>
          <w:p w:rsidR="00E2216A" w:rsidRDefault="00DD36C9">
            <w:pPr>
              <w:pStyle w:val="Compact"/>
            </w:pPr>
            <w:r>
              <w:t>32 (7%)</w:t>
            </w:r>
          </w:p>
        </w:tc>
        <w:tc>
          <w:tcPr>
            <w:tcW w:w="2340" w:type="dxa"/>
            <w:tcBorders>
              <w:top w:val="nil"/>
              <w:left w:val="nil"/>
              <w:bottom w:val="nil"/>
              <w:right w:val="nil"/>
            </w:tcBorders>
            <w:shd w:val="clear" w:color="auto" w:fill="auto"/>
          </w:tcPr>
          <w:p w:rsidR="00E2216A" w:rsidRDefault="00E2216A"/>
        </w:tc>
        <w:tc>
          <w:tcPr>
            <w:tcW w:w="2340" w:type="dxa"/>
            <w:tcBorders>
              <w:top w:val="nil"/>
              <w:left w:val="nil"/>
              <w:bottom w:val="nil"/>
              <w:right w:val="nil"/>
            </w:tcBorders>
            <w:shd w:val="clear" w:color="auto" w:fill="auto"/>
          </w:tcPr>
          <w:p w:rsidR="00E2216A" w:rsidRDefault="00E2216A"/>
        </w:tc>
      </w:tr>
      <w:tr w:rsidR="00E2216A">
        <w:tc>
          <w:tcPr>
            <w:tcW w:w="2339" w:type="dxa"/>
            <w:tcBorders>
              <w:top w:val="nil"/>
              <w:left w:val="nil"/>
              <w:bottom w:val="nil"/>
              <w:right w:val="nil"/>
            </w:tcBorders>
            <w:shd w:val="clear" w:color="auto" w:fill="auto"/>
          </w:tcPr>
          <w:p w:rsidR="00E2216A" w:rsidRDefault="00DD36C9">
            <w:pPr>
              <w:pStyle w:val="Compact"/>
            </w:pPr>
            <w:r>
              <w:t>Sex</w:t>
            </w:r>
          </w:p>
        </w:tc>
        <w:tc>
          <w:tcPr>
            <w:tcW w:w="2340" w:type="dxa"/>
            <w:tcBorders>
              <w:top w:val="nil"/>
              <w:left w:val="nil"/>
              <w:bottom w:val="nil"/>
              <w:right w:val="nil"/>
            </w:tcBorders>
            <w:shd w:val="clear" w:color="auto" w:fill="auto"/>
          </w:tcPr>
          <w:p w:rsidR="00E2216A" w:rsidRDefault="00E2216A"/>
        </w:tc>
        <w:tc>
          <w:tcPr>
            <w:tcW w:w="2340" w:type="dxa"/>
            <w:tcBorders>
              <w:top w:val="nil"/>
              <w:left w:val="nil"/>
              <w:bottom w:val="nil"/>
              <w:right w:val="nil"/>
            </w:tcBorders>
            <w:shd w:val="clear" w:color="auto" w:fill="auto"/>
          </w:tcPr>
          <w:p w:rsidR="00E2216A" w:rsidRDefault="00E2216A"/>
        </w:tc>
        <w:tc>
          <w:tcPr>
            <w:tcW w:w="2340" w:type="dxa"/>
            <w:tcBorders>
              <w:top w:val="nil"/>
              <w:left w:val="nil"/>
              <w:bottom w:val="nil"/>
              <w:right w:val="nil"/>
            </w:tcBorders>
            <w:shd w:val="clear" w:color="auto" w:fill="auto"/>
          </w:tcPr>
          <w:p w:rsidR="00E2216A" w:rsidRDefault="00E2216A"/>
        </w:tc>
      </w:tr>
      <w:tr w:rsidR="00E2216A">
        <w:tc>
          <w:tcPr>
            <w:tcW w:w="2339" w:type="dxa"/>
            <w:tcBorders>
              <w:top w:val="nil"/>
              <w:left w:val="nil"/>
              <w:bottom w:val="nil"/>
              <w:right w:val="nil"/>
            </w:tcBorders>
            <w:shd w:val="clear" w:color="auto" w:fill="auto"/>
          </w:tcPr>
          <w:p w:rsidR="00E2216A" w:rsidRDefault="00DD36C9">
            <w:pPr>
              <w:pStyle w:val="Compact"/>
            </w:pPr>
            <w:r>
              <w:lastRenderedPageBreak/>
              <w:t>- Female</w:t>
            </w:r>
          </w:p>
        </w:tc>
        <w:tc>
          <w:tcPr>
            <w:tcW w:w="2340" w:type="dxa"/>
            <w:tcBorders>
              <w:top w:val="nil"/>
              <w:left w:val="nil"/>
              <w:bottom w:val="nil"/>
              <w:right w:val="nil"/>
            </w:tcBorders>
            <w:shd w:val="clear" w:color="auto" w:fill="auto"/>
          </w:tcPr>
          <w:p w:rsidR="00E2216A" w:rsidRDefault="00DD36C9">
            <w:pPr>
              <w:pStyle w:val="Compact"/>
            </w:pPr>
            <w:r>
              <w:t>349 (73%)</w:t>
            </w:r>
          </w:p>
        </w:tc>
        <w:tc>
          <w:tcPr>
            <w:tcW w:w="2340" w:type="dxa"/>
            <w:tcBorders>
              <w:top w:val="nil"/>
              <w:left w:val="nil"/>
              <w:bottom w:val="nil"/>
              <w:right w:val="nil"/>
            </w:tcBorders>
            <w:shd w:val="clear" w:color="auto" w:fill="auto"/>
          </w:tcPr>
          <w:p w:rsidR="00E2216A" w:rsidRDefault="00E2216A"/>
        </w:tc>
        <w:tc>
          <w:tcPr>
            <w:tcW w:w="2340" w:type="dxa"/>
            <w:tcBorders>
              <w:top w:val="nil"/>
              <w:left w:val="nil"/>
              <w:bottom w:val="nil"/>
              <w:right w:val="nil"/>
            </w:tcBorders>
            <w:shd w:val="clear" w:color="auto" w:fill="auto"/>
          </w:tcPr>
          <w:p w:rsidR="00E2216A" w:rsidRDefault="00E2216A"/>
        </w:tc>
      </w:tr>
      <w:tr w:rsidR="00E2216A">
        <w:tc>
          <w:tcPr>
            <w:tcW w:w="2339" w:type="dxa"/>
            <w:tcBorders>
              <w:top w:val="nil"/>
              <w:left w:val="nil"/>
              <w:bottom w:val="nil"/>
              <w:right w:val="nil"/>
            </w:tcBorders>
            <w:shd w:val="clear" w:color="auto" w:fill="auto"/>
          </w:tcPr>
          <w:p w:rsidR="00E2216A" w:rsidRDefault="00DD36C9">
            <w:pPr>
              <w:pStyle w:val="Compact"/>
            </w:pPr>
            <w:r>
              <w:t>- Male</w:t>
            </w:r>
          </w:p>
        </w:tc>
        <w:tc>
          <w:tcPr>
            <w:tcW w:w="2340" w:type="dxa"/>
            <w:tcBorders>
              <w:top w:val="nil"/>
              <w:left w:val="nil"/>
              <w:bottom w:val="nil"/>
              <w:right w:val="nil"/>
            </w:tcBorders>
            <w:shd w:val="clear" w:color="auto" w:fill="auto"/>
          </w:tcPr>
          <w:p w:rsidR="00E2216A" w:rsidRDefault="00DD36C9">
            <w:pPr>
              <w:pStyle w:val="Compact"/>
            </w:pPr>
            <w:r>
              <w:t>129 (27%)</w:t>
            </w:r>
          </w:p>
        </w:tc>
        <w:tc>
          <w:tcPr>
            <w:tcW w:w="2340" w:type="dxa"/>
            <w:tcBorders>
              <w:top w:val="nil"/>
              <w:left w:val="nil"/>
              <w:bottom w:val="nil"/>
              <w:right w:val="nil"/>
            </w:tcBorders>
            <w:shd w:val="clear" w:color="auto" w:fill="auto"/>
          </w:tcPr>
          <w:p w:rsidR="00E2216A" w:rsidRDefault="00E2216A"/>
        </w:tc>
        <w:tc>
          <w:tcPr>
            <w:tcW w:w="2340" w:type="dxa"/>
            <w:tcBorders>
              <w:top w:val="nil"/>
              <w:left w:val="nil"/>
              <w:bottom w:val="nil"/>
              <w:right w:val="nil"/>
            </w:tcBorders>
            <w:shd w:val="clear" w:color="auto" w:fill="auto"/>
          </w:tcPr>
          <w:p w:rsidR="00E2216A" w:rsidRDefault="00E2216A"/>
        </w:tc>
      </w:tr>
    </w:tbl>
    <w:p w:rsidR="00E2216A" w:rsidRDefault="00DD36C9">
      <w:pPr>
        <w:pStyle w:val="TextBody"/>
      </w:pPr>
      <w:r>
        <w:t>Note: Values are in median (IQR), mean (SD), and n (%). The proportion of ethnic and sex groups did not change over the 6 years.</w:t>
      </w:r>
    </w:p>
    <w:p w:rsidR="00E2216A" w:rsidRDefault="00DD36C9">
      <w:pPr>
        <w:pStyle w:val="Heading1"/>
      </w:pPr>
      <w:bookmarkStart w:id="36" w:name="figures"/>
      <w:bookmarkEnd w:id="36"/>
      <w:r>
        <w:t>Figures</w:t>
      </w:r>
    </w:p>
    <w:p w:rsidR="00E2216A" w:rsidRDefault="00DD36C9">
      <w:r>
        <w:rPr>
          <w:noProof/>
          <w:lang w:val="en-CA" w:eastAsia="en-CA"/>
        </w:rPr>
        <w:drawing>
          <wp:inline distT="0" distB="0" distL="114935" distR="114935">
            <wp:extent cx="5943600" cy="5094605"/>
            <wp:effectExtent l="0" t="0" r="0" b="0"/>
            <wp:docPr id="1" name="Picture" descr="Figure 1: Concentrations (nmol/mL) of each non-esterified fatty acid in PROMISE participants at the baseline visit (2004-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 1: Concentrations (nmol/mL) of each non-esterified fatty acid in PROMISE participants at the baseline visit (2004-2006)."/>
                    <pic:cNvPicPr>
                      <a:picLocks noChangeAspect="1" noChangeArrowheads="1"/>
                    </pic:cNvPicPr>
                  </pic:nvPicPr>
                  <pic:blipFill>
                    <a:blip r:embed="rId8"/>
                    <a:stretch>
                      <a:fillRect/>
                    </a:stretch>
                  </pic:blipFill>
                  <pic:spPr bwMode="auto">
                    <a:xfrm>
                      <a:off x="0" y="0"/>
                      <a:ext cx="5943600" cy="5094605"/>
                    </a:xfrm>
                    <a:prstGeom prst="rect">
                      <a:avLst/>
                    </a:prstGeom>
                    <a:noFill/>
                    <a:ln w="9525">
                      <a:noFill/>
                      <a:miter lim="800000"/>
                      <a:headEnd/>
                      <a:tailEnd/>
                    </a:ln>
                  </pic:spPr>
                </pic:pic>
              </a:graphicData>
            </a:graphic>
          </wp:inline>
        </w:drawing>
      </w:r>
    </w:p>
    <w:p w:rsidR="00E2216A" w:rsidRDefault="00DD36C9">
      <w:pPr>
        <w:pStyle w:val="ImageCaption"/>
      </w:pPr>
      <w:r>
        <w:lastRenderedPageBreak/>
        <w:t>Figure 1: Concentrations (nmol/mL) of each non-esterified fatty acid in PROMISE participants at the baseline visit (2004-2006).</w:t>
      </w:r>
    </w:p>
    <w:p w:rsidR="00E2216A" w:rsidRDefault="00DD36C9">
      <w:r>
        <w:rPr>
          <w:noProof/>
          <w:lang w:val="en-CA" w:eastAsia="en-CA"/>
        </w:rPr>
        <w:drawing>
          <wp:inline distT="0" distB="0" distL="114935" distR="114935">
            <wp:extent cx="5943600" cy="5094605"/>
            <wp:effectExtent l="0" t="0" r="0" b="0"/>
            <wp:docPr id="2" name="Picture" descr="Figure 2: Longitudinal associations of individual non-esterified fatty acids (mol% and nmol/mL) with insulin sensitivity and beta-cell function over the 6 years in the PROMISE cohort. Generalized estimating equation models were adjusted for time, sex, ethnicity, baseline age, WC, ALT, and family history of diabetes. Outcome variables were log-transformed, predictor variables were scaled, and x-axis values were exponentiated to represent percent difference per SD increase in the fatty acid. P-values were adjusted for the BH false discovery rate, with the largest dot representing a significant (p&lt;0.05) 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2: Longitudinal associations of individual non-esterified fatty acids (mol% and nmol/mL) with insulin sensitivity and beta-cell function over the 6 years in the PROMISE cohort. Generalized estimating equation models were adjusted for time, sex, ethnicity, baseline age, WC, ALT, and family history of diabetes. Outcome variables were log-transformed, predictor variables were scaled, and x-axis values were exponentiated to represent percent difference per SD increase in the fatty acid. P-values were adjusted for the BH false discovery rate, with the largest dot representing a significant (p&lt;0.05) association."/>
                    <pic:cNvPicPr>
                      <a:picLocks noChangeAspect="1" noChangeArrowheads="1"/>
                    </pic:cNvPicPr>
                  </pic:nvPicPr>
                  <pic:blipFill>
                    <a:blip r:embed="rId9"/>
                    <a:stretch>
                      <a:fillRect/>
                    </a:stretch>
                  </pic:blipFill>
                  <pic:spPr bwMode="auto">
                    <a:xfrm>
                      <a:off x="0" y="0"/>
                      <a:ext cx="5943600" cy="5094605"/>
                    </a:xfrm>
                    <a:prstGeom prst="rect">
                      <a:avLst/>
                    </a:prstGeom>
                    <a:noFill/>
                    <a:ln w="9525">
                      <a:noFill/>
                      <a:miter lim="800000"/>
                      <a:headEnd/>
                      <a:tailEnd/>
                    </a:ln>
                  </pic:spPr>
                </pic:pic>
              </a:graphicData>
            </a:graphic>
          </wp:inline>
        </w:drawing>
      </w:r>
    </w:p>
    <w:p w:rsidR="00E2216A" w:rsidRDefault="00DD36C9">
      <w:pPr>
        <w:pStyle w:val="ImageCaption"/>
      </w:pPr>
      <w:r>
        <w:t xml:space="preserve">Figure 2: Longitudinal associations of individual non-esterified fatty acids (mol% and nmol/mL) with insulin sensitivity and beta-cell function over the 6 years in the PROMISE cohort. Generalized estimating equation models were adjusted for time, sex, ethnicity, baseline age, WC, ALT, and family history of diabetes. Outcome variables were log-transformed, predictor variables were scaled, and x-axis values were exponentiated to represent percent difference per </w:t>
      </w:r>
      <w:r>
        <w:lastRenderedPageBreak/>
        <w:t>SD increase in the fatty acid. P-values were adjusted for the BH false discovery rate, with the largest dot representing a significant (p&lt;0.05) association.</w:t>
      </w:r>
    </w:p>
    <w:p w:rsidR="00E2216A" w:rsidRDefault="00DD36C9">
      <w:pPr>
        <w:pStyle w:val="Heading1"/>
      </w:pPr>
      <w:bookmarkStart w:id="37" w:name="supplemental-material"/>
      <w:bookmarkEnd w:id="37"/>
      <w:r>
        <w:t>Supplemental Material</w:t>
      </w:r>
    </w:p>
    <w:p w:rsidR="00E2216A" w:rsidRDefault="00DD36C9">
      <w:pPr>
        <w:pStyle w:val="Heading2"/>
      </w:pPr>
      <w:bookmarkStart w:id="38" w:name="supplemental-methods"/>
      <w:bookmarkEnd w:id="38"/>
      <w:r>
        <w:t>Supplemental Methods</w:t>
      </w:r>
    </w:p>
    <w:p w:rsidR="00E2216A" w:rsidRDefault="00DD36C9">
      <w:r>
        <w:t>Generalized estimating equations (GEE) is analogous to mixed effects models, except it emphasizes population-level trends over individual-level trends that mixed models use. Because it can handle autocorrelations in the outcome (as would be seen in variables measured over time), GEE modeling is well suited to longitudinal data. Latent class mixed models (LCMM) is a form of mixed effects modeling that tries to categorize individuals into groups that have similar clusters; in the case of the present analysis are the trajectories in beta-cell function over time. Because mixed models use the participant as the random effect, LCMM can identify individuals who similarly change over time.</w:t>
      </w:r>
    </w:p>
    <w:p w:rsidR="00E2216A" w:rsidRDefault="00DD36C9">
      <w:pPr>
        <w:pStyle w:val="TextBody"/>
      </w:pPr>
      <w:r>
        <w:t xml:space="preserve">Partial least squares (PLS) regression is a technique similar to principal component analysis (PCA) that is designed to extract meaningful information from multivariate, high dimensionality data (e.g. as in metabolomic and other -omic type analyses). These types of methods try to extract as much of the variance in the data into a smaller number of components or factors. The difference between PCA and PLS is that PLS is a supervised method, while PCA is not. This means that PLS uses a response variable(s), i.e. an outcome or </w:t>
      </w:r>
      <w:r>
        <w:rPr>
          <w:b/>
        </w:rPr>
        <w:t>Y</w:t>
      </w:r>
      <w:r>
        <w:t>, to describe the variation in the predictors (</w:t>
      </w:r>
      <w:r>
        <w:rPr>
          <w:b/>
        </w:rPr>
        <w:t>X</w:t>
      </w:r>
      <w:r>
        <w:t xml:space="preserve">) while PCA only describes the variation inherent in </w:t>
      </w:r>
      <w:r>
        <w:rPr>
          <w:b/>
        </w:rPr>
        <w:t>X</w:t>
      </w:r>
      <w:r>
        <w:t xml:space="preserve">. Because of this, PLS can be better at predicting the contributions of predictor variables against an outcome variable. Partial least squares discriminant analysis (PLS-DA) is a form of PLS, except the </w:t>
      </w:r>
      <w:r>
        <w:rPr>
          <w:b/>
        </w:rPr>
        <w:t>Y</w:t>
      </w:r>
      <w:r>
        <w:t xml:space="preserve"> is a discrete (i.e. </w:t>
      </w:r>
      <w:r>
        <w:lastRenderedPageBreak/>
        <w:t>categorical) variable and not a continuous one. Therefore, PLS-DA is able to predict who will belong to which group based on the values of the predictors.</w:t>
      </w:r>
    </w:p>
    <w:p w:rsidR="00E2216A" w:rsidRDefault="00DD36C9">
      <w:pPr>
        <w:pStyle w:val="TextBody"/>
      </w:pPr>
      <w:r>
        <w:t xml:space="preserve">The two plots generated from the PLS-DA analysis show the results from both the response (i.e. LCMM beta-cell function groups and dyslgycemia status) and the predictors (all 22 NEFA). The response result plots as seen in Supplemental Figure S5 and Supplemental Figure S7 show the </w:t>
      </w:r>
      <w:ins w:id="39" w:author="Tony" w:date="2016-06-30T11:35:00Z">
        <w:r w:rsidR="00CA72D6">
          <w:t xml:space="preserve">poor (?) </w:t>
        </w:r>
      </w:ins>
      <w:r>
        <w:t xml:space="preserve">discriminatory ability of the PLS-DA model, with Supplemental Figure S9 showing </w:t>
      </w:r>
      <w:commentRangeStart w:id="40"/>
      <w:r>
        <w:t xml:space="preserve">an example </w:t>
      </w:r>
      <w:commentRangeEnd w:id="40"/>
      <w:r w:rsidR="002D585C">
        <w:rPr>
          <w:rStyle w:val="CommentReference"/>
        </w:rPr>
        <w:commentReference w:id="40"/>
      </w:r>
      <w:r>
        <w:t>of good discriminatory ability. When the predictors represent an underlying pattern that may exist between groups, the plots will show greater separation between the groups in addition to a low misclassification rate. The predictor result plots as seen in Supplemental Figure S6 and Supplemental Figure S8 show which of the predictor variables contribute the most to the explained variance. Variables between the solid and dashed lines explain between 50-100% of the explained variance. Whether the variables have positive or negative values on either of the components axes determines how they contribute to each group. For instance, if those individuals with dysglycemia have a positive value for component 1 and the fatty acid 16:0 also has a positive value for component 1, this indicates that 16:0 is predictive of having dysglycemia.</w:t>
      </w:r>
    </w:p>
    <w:p w:rsidR="00E2216A" w:rsidRDefault="00DD36C9">
      <w:pPr>
        <w:pStyle w:val="Heading2"/>
      </w:pPr>
      <w:bookmarkStart w:id="42" w:name="supplemental-tables-and-figures"/>
      <w:bookmarkEnd w:id="42"/>
      <w:r>
        <w:lastRenderedPageBreak/>
        <w:t>Supplemental Tables and Figures</w:t>
      </w:r>
    </w:p>
    <w:p w:rsidR="00E2216A" w:rsidRDefault="00DD36C9">
      <w:r>
        <w:rPr>
          <w:noProof/>
          <w:lang w:val="en-CA" w:eastAsia="en-CA"/>
        </w:rPr>
        <w:drawing>
          <wp:inline distT="0" distB="0" distL="114935" distR="114935">
            <wp:extent cx="5283835" cy="7045325"/>
            <wp:effectExtent l="0" t="0" r="0" b="0"/>
            <wp:docPr id="3" name="Picture" descr="Supplemental Figure S 1: CONSORT diagram of sample size at each examination vis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Supplemental Figure S 1: CONSORT diagram of sample size at each examination visit."/>
                    <pic:cNvPicPr>
                      <a:picLocks noChangeAspect="1" noChangeArrowheads="1"/>
                    </pic:cNvPicPr>
                  </pic:nvPicPr>
                  <pic:blipFill>
                    <a:blip r:embed="rId10"/>
                    <a:stretch>
                      <a:fillRect/>
                    </a:stretch>
                  </pic:blipFill>
                  <pic:spPr bwMode="auto">
                    <a:xfrm>
                      <a:off x="0" y="0"/>
                      <a:ext cx="5283835" cy="7045325"/>
                    </a:xfrm>
                    <a:prstGeom prst="rect">
                      <a:avLst/>
                    </a:prstGeom>
                    <a:noFill/>
                    <a:ln w="9525">
                      <a:noFill/>
                      <a:miter lim="800000"/>
                      <a:headEnd/>
                      <a:tailEnd/>
                    </a:ln>
                  </pic:spPr>
                </pic:pic>
              </a:graphicData>
            </a:graphic>
          </wp:inline>
        </w:drawing>
      </w:r>
    </w:p>
    <w:p w:rsidR="00E2216A" w:rsidRDefault="00DD36C9">
      <w:pPr>
        <w:pStyle w:val="ImageCaption"/>
      </w:pPr>
      <w:r>
        <w:t>Supplemental Figure S1: CONSORT diagram of sample size at each examination visit.</w:t>
      </w:r>
    </w:p>
    <w:p w:rsidR="00E2216A" w:rsidRDefault="00DD36C9">
      <w:pPr>
        <w:pStyle w:val="TableCaption"/>
      </w:pPr>
      <w:r>
        <w:lastRenderedPageBreak/>
        <w:t>Supplemental Table S1: Comparing generalized estimating equation models adjusting for different covariates using Quasi-Likelihood Information Criterion.</w:t>
      </w:r>
    </w:p>
    <w:tbl>
      <w:tblPr>
        <w:tblW w:w="9360" w:type="dxa"/>
        <w:tblBorders>
          <w:top w:val="nil"/>
          <w:left w:val="nil"/>
          <w:bottom w:val="single" w:sz="6" w:space="0" w:color="000001"/>
          <w:right w:val="nil"/>
          <w:insideH w:val="single" w:sz="6" w:space="0" w:color="000001"/>
          <w:insideV w:val="nil"/>
        </w:tblBorders>
        <w:tblLook w:val="04A0" w:firstRow="1" w:lastRow="0" w:firstColumn="1" w:lastColumn="0" w:noHBand="0" w:noVBand="1"/>
      </w:tblPr>
      <w:tblGrid>
        <w:gridCol w:w="3120"/>
        <w:gridCol w:w="3120"/>
        <w:gridCol w:w="3120"/>
      </w:tblGrid>
      <w:tr w:rsidR="00E2216A">
        <w:tc>
          <w:tcPr>
            <w:tcW w:w="3120" w:type="dxa"/>
            <w:tcBorders>
              <w:top w:val="nil"/>
              <w:left w:val="nil"/>
              <w:bottom w:val="single" w:sz="6" w:space="0" w:color="000001"/>
              <w:right w:val="nil"/>
            </w:tcBorders>
            <w:shd w:val="clear" w:color="auto" w:fill="auto"/>
            <w:vAlign w:val="bottom"/>
          </w:tcPr>
          <w:p w:rsidR="00E2216A" w:rsidRDefault="00DD36C9">
            <w:pPr>
              <w:pStyle w:val="Compact"/>
            </w:pPr>
            <w:r>
              <w:t>Model</w:t>
            </w:r>
          </w:p>
        </w:tc>
        <w:tc>
          <w:tcPr>
            <w:tcW w:w="3120" w:type="dxa"/>
            <w:tcBorders>
              <w:top w:val="nil"/>
              <w:left w:val="nil"/>
              <w:bottom w:val="single" w:sz="6" w:space="0" w:color="000001"/>
              <w:right w:val="nil"/>
            </w:tcBorders>
            <w:shd w:val="clear" w:color="auto" w:fill="auto"/>
            <w:vAlign w:val="bottom"/>
          </w:tcPr>
          <w:p w:rsidR="00E2216A" w:rsidRDefault="00DD36C9">
            <w:pPr>
              <w:pStyle w:val="Compact"/>
              <w:jc w:val="center"/>
            </w:pPr>
            <w:r>
              <w:t>QIC</w:t>
            </w:r>
          </w:p>
        </w:tc>
        <w:tc>
          <w:tcPr>
            <w:tcW w:w="3120" w:type="dxa"/>
            <w:tcBorders>
              <w:top w:val="nil"/>
              <w:left w:val="nil"/>
              <w:bottom w:val="single" w:sz="6" w:space="0" w:color="000001"/>
              <w:right w:val="nil"/>
            </w:tcBorders>
            <w:shd w:val="clear" w:color="auto" w:fill="auto"/>
            <w:vAlign w:val="bottom"/>
          </w:tcPr>
          <w:p w:rsidR="00E2216A" w:rsidRDefault="00DD36C9">
            <w:pPr>
              <w:pStyle w:val="Compact"/>
              <w:jc w:val="center"/>
            </w:pPr>
            <w:r>
              <w:t>Delta</w:t>
            </w:r>
          </w:p>
        </w:tc>
      </w:tr>
      <w:tr w:rsidR="00E2216A">
        <w:tc>
          <w:tcPr>
            <w:tcW w:w="3120" w:type="dxa"/>
            <w:tcBorders>
              <w:top w:val="nil"/>
              <w:left w:val="nil"/>
              <w:bottom w:val="nil"/>
              <w:right w:val="nil"/>
            </w:tcBorders>
            <w:shd w:val="clear" w:color="auto" w:fill="auto"/>
          </w:tcPr>
          <w:p w:rsidR="00E2216A" w:rsidRDefault="00DD36C9">
            <w:pPr>
              <w:pStyle w:val="Compact"/>
              <w:rPr>
                <w:b/>
              </w:rPr>
            </w:pPr>
            <w:r>
              <w:rPr>
                <w:b/>
              </w:rPr>
              <w:t>log(ISI)</w:t>
            </w:r>
          </w:p>
        </w:tc>
        <w:tc>
          <w:tcPr>
            <w:tcW w:w="3120" w:type="dxa"/>
            <w:tcBorders>
              <w:top w:val="nil"/>
              <w:left w:val="nil"/>
              <w:bottom w:val="nil"/>
              <w:right w:val="nil"/>
            </w:tcBorders>
            <w:shd w:val="clear" w:color="auto" w:fill="auto"/>
          </w:tcPr>
          <w:p w:rsidR="00E2216A" w:rsidRDefault="00E2216A"/>
        </w:tc>
        <w:tc>
          <w:tcPr>
            <w:tcW w:w="3120" w:type="dxa"/>
            <w:tcBorders>
              <w:top w:val="nil"/>
              <w:left w:val="nil"/>
              <w:bottom w:val="nil"/>
              <w:right w:val="nil"/>
            </w:tcBorders>
            <w:shd w:val="clear" w:color="auto" w:fill="auto"/>
          </w:tcPr>
          <w:p w:rsidR="00E2216A" w:rsidRDefault="00E2216A"/>
        </w:tc>
      </w:tr>
      <w:tr w:rsidR="00E2216A">
        <w:tc>
          <w:tcPr>
            <w:tcW w:w="3120" w:type="dxa"/>
            <w:tcBorders>
              <w:top w:val="nil"/>
              <w:left w:val="nil"/>
              <w:bottom w:val="nil"/>
              <w:right w:val="nil"/>
            </w:tcBorders>
            <w:shd w:val="clear" w:color="auto" w:fill="auto"/>
          </w:tcPr>
          <w:p w:rsidR="00E2216A" w:rsidRDefault="00DD36C9">
            <w:pPr>
              <w:pStyle w:val="Compact"/>
            </w:pPr>
            <w:r>
              <w:t>M4</w:t>
            </w:r>
          </w:p>
        </w:tc>
        <w:tc>
          <w:tcPr>
            <w:tcW w:w="3120" w:type="dxa"/>
            <w:tcBorders>
              <w:top w:val="nil"/>
              <w:left w:val="nil"/>
              <w:bottom w:val="nil"/>
              <w:right w:val="nil"/>
            </w:tcBorders>
            <w:shd w:val="clear" w:color="auto" w:fill="auto"/>
          </w:tcPr>
          <w:p w:rsidR="00E2216A" w:rsidRDefault="00DD36C9">
            <w:pPr>
              <w:pStyle w:val="Compact"/>
              <w:jc w:val="center"/>
            </w:pPr>
            <w:r>
              <w:t>-1583.2</w:t>
            </w:r>
          </w:p>
        </w:tc>
        <w:tc>
          <w:tcPr>
            <w:tcW w:w="3120" w:type="dxa"/>
            <w:tcBorders>
              <w:top w:val="nil"/>
              <w:left w:val="nil"/>
              <w:bottom w:val="nil"/>
              <w:right w:val="nil"/>
            </w:tcBorders>
            <w:shd w:val="clear" w:color="auto" w:fill="auto"/>
          </w:tcPr>
          <w:p w:rsidR="00E2216A" w:rsidRDefault="00DD36C9">
            <w:pPr>
              <w:pStyle w:val="Compact"/>
              <w:jc w:val="center"/>
            </w:pPr>
            <w:r>
              <w:t>0.0</w:t>
            </w:r>
          </w:p>
        </w:tc>
      </w:tr>
      <w:tr w:rsidR="00E2216A">
        <w:tc>
          <w:tcPr>
            <w:tcW w:w="3120" w:type="dxa"/>
            <w:tcBorders>
              <w:top w:val="nil"/>
              <w:left w:val="nil"/>
              <w:bottom w:val="nil"/>
              <w:right w:val="nil"/>
            </w:tcBorders>
            <w:shd w:val="clear" w:color="auto" w:fill="auto"/>
          </w:tcPr>
          <w:p w:rsidR="00E2216A" w:rsidRDefault="00DD36C9">
            <w:pPr>
              <w:pStyle w:val="Compact"/>
            </w:pPr>
            <w:r>
              <w:t>M5</w:t>
            </w:r>
          </w:p>
        </w:tc>
        <w:tc>
          <w:tcPr>
            <w:tcW w:w="3120" w:type="dxa"/>
            <w:tcBorders>
              <w:top w:val="nil"/>
              <w:left w:val="nil"/>
              <w:bottom w:val="nil"/>
              <w:right w:val="nil"/>
            </w:tcBorders>
            <w:shd w:val="clear" w:color="auto" w:fill="auto"/>
          </w:tcPr>
          <w:p w:rsidR="00E2216A" w:rsidRDefault="00DD36C9">
            <w:pPr>
              <w:pStyle w:val="Compact"/>
              <w:jc w:val="center"/>
            </w:pPr>
            <w:r>
              <w:t>-1583.0</w:t>
            </w:r>
          </w:p>
        </w:tc>
        <w:tc>
          <w:tcPr>
            <w:tcW w:w="3120" w:type="dxa"/>
            <w:tcBorders>
              <w:top w:val="nil"/>
              <w:left w:val="nil"/>
              <w:bottom w:val="nil"/>
              <w:right w:val="nil"/>
            </w:tcBorders>
            <w:shd w:val="clear" w:color="auto" w:fill="auto"/>
          </w:tcPr>
          <w:p w:rsidR="00E2216A" w:rsidRDefault="00DD36C9">
            <w:pPr>
              <w:pStyle w:val="Compact"/>
              <w:jc w:val="center"/>
            </w:pPr>
            <w:r>
              <w:t>0.2</w:t>
            </w:r>
          </w:p>
        </w:tc>
      </w:tr>
      <w:tr w:rsidR="00E2216A">
        <w:tc>
          <w:tcPr>
            <w:tcW w:w="3120" w:type="dxa"/>
            <w:tcBorders>
              <w:top w:val="nil"/>
              <w:left w:val="nil"/>
              <w:bottom w:val="nil"/>
              <w:right w:val="nil"/>
            </w:tcBorders>
            <w:shd w:val="clear" w:color="auto" w:fill="auto"/>
          </w:tcPr>
          <w:p w:rsidR="00E2216A" w:rsidRDefault="00DD36C9">
            <w:pPr>
              <w:pStyle w:val="Compact"/>
            </w:pPr>
            <w:r>
              <w:t>M6</w:t>
            </w:r>
          </w:p>
        </w:tc>
        <w:tc>
          <w:tcPr>
            <w:tcW w:w="3120" w:type="dxa"/>
            <w:tcBorders>
              <w:top w:val="nil"/>
              <w:left w:val="nil"/>
              <w:bottom w:val="nil"/>
              <w:right w:val="nil"/>
            </w:tcBorders>
            <w:shd w:val="clear" w:color="auto" w:fill="auto"/>
          </w:tcPr>
          <w:p w:rsidR="00E2216A" w:rsidRDefault="00DD36C9">
            <w:pPr>
              <w:pStyle w:val="Compact"/>
              <w:jc w:val="center"/>
            </w:pPr>
            <w:r>
              <w:t>-1582.4</w:t>
            </w:r>
          </w:p>
        </w:tc>
        <w:tc>
          <w:tcPr>
            <w:tcW w:w="3120" w:type="dxa"/>
            <w:tcBorders>
              <w:top w:val="nil"/>
              <w:left w:val="nil"/>
              <w:bottom w:val="nil"/>
              <w:right w:val="nil"/>
            </w:tcBorders>
            <w:shd w:val="clear" w:color="auto" w:fill="auto"/>
          </w:tcPr>
          <w:p w:rsidR="00E2216A" w:rsidRDefault="00DD36C9">
            <w:pPr>
              <w:pStyle w:val="Compact"/>
              <w:jc w:val="center"/>
            </w:pPr>
            <w:r>
              <w:t>0.8</w:t>
            </w:r>
          </w:p>
        </w:tc>
      </w:tr>
      <w:tr w:rsidR="00E2216A">
        <w:tc>
          <w:tcPr>
            <w:tcW w:w="3120" w:type="dxa"/>
            <w:tcBorders>
              <w:top w:val="nil"/>
              <w:left w:val="nil"/>
              <w:bottom w:val="nil"/>
              <w:right w:val="nil"/>
            </w:tcBorders>
            <w:shd w:val="clear" w:color="auto" w:fill="auto"/>
          </w:tcPr>
          <w:p w:rsidR="00E2216A" w:rsidRDefault="00DD36C9">
            <w:pPr>
              <w:pStyle w:val="Compact"/>
            </w:pPr>
            <w:r>
              <w:t>M3</w:t>
            </w:r>
          </w:p>
        </w:tc>
        <w:tc>
          <w:tcPr>
            <w:tcW w:w="3120" w:type="dxa"/>
            <w:tcBorders>
              <w:top w:val="nil"/>
              <w:left w:val="nil"/>
              <w:bottom w:val="nil"/>
              <w:right w:val="nil"/>
            </w:tcBorders>
            <w:shd w:val="clear" w:color="auto" w:fill="auto"/>
          </w:tcPr>
          <w:p w:rsidR="00E2216A" w:rsidRDefault="00DD36C9">
            <w:pPr>
              <w:pStyle w:val="Compact"/>
              <w:jc w:val="center"/>
            </w:pPr>
            <w:r>
              <w:t>-1576.3</w:t>
            </w:r>
          </w:p>
        </w:tc>
        <w:tc>
          <w:tcPr>
            <w:tcW w:w="3120" w:type="dxa"/>
            <w:tcBorders>
              <w:top w:val="nil"/>
              <w:left w:val="nil"/>
              <w:bottom w:val="nil"/>
              <w:right w:val="nil"/>
            </w:tcBorders>
            <w:shd w:val="clear" w:color="auto" w:fill="auto"/>
          </w:tcPr>
          <w:p w:rsidR="00E2216A" w:rsidRDefault="00DD36C9">
            <w:pPr>
              <w:pStyle w:val="Compact"/>
              <w:jc w:val="center"/>
            </w:pPr>
            <w:r>
              <w:t>6.9</w:t>
            </w:r>
          </w:p>
        </w:tc>
      </w:tr>
      <w:tr w:rsidR="00E2216A">
        <w:tc>
          <w:tcPr>
            <w:tcW w:w="3120" w:type="dxa"/>
            <w:tcBorders>
              <w:top w:val="nil"/>
              <w:left w:val="nil"/>
              <w:bottom w:val="nil"/>
              <w:right w:val="nil"/>
            </w:tcBorders>
            <w:shd w:val="clear" w:color="auto" w:fill="auto"/>
          </w:tcPr>
          <w:p w:rsidR="00E2216A" w:rsidRDefault="00DD36C9">
            <w:pPr>
              <w:pStyle w:val="Compact"/>
            </w:pPr>
            <w:r>
              <w:t>M8</w:t>
            </w:r>
          </w:p>
        </w:tc>
        <w:tc>
          <w:tcPr>
            <w:tcW w:w="3120" w:type="dxa"/>
            <w:tcBorders>
              <w:top w:val="nil"/>
              <w:left w:val="nil"/>
              <w:bottom w:val="nil"/>
              <w:right w:val="nil"/>
            </w:tcBorders>
            <w:shd w:val="clear" w:color="auto" w:fill="auto"/>
          </w:tcPr>
          <w:p w:rsidR="00E2216A" w:rsidRDefault="00DD36C9">
            <w:pPr>
              <w:pStyle w:val="Compact"/>
              <w:jc w:val="center"/>
            </w:pPr>
            <w:r>
              <w:t>-1573.7</w:t>
            </w:r>
          </w:p>
        </w:tc>
        <w:tc>
          <w:tcPr>
            <w:tcW w:w="3120" w:type="dxa"/>
            <w:tcBorders>
              <w:top w:val="nil"/>
              <w:left w:val="nil"/>
              <w:bottom w:val="nil"/>
              <w:right w:val="nil"/>
            </w:tcBorders>
            <w:shd w:val="clear" w:color="auto" w:fill="auto"/>
          </w:tcPr>
          <w:p w:rsidR="00E2216A" w:rsidRDefault="00DD36C9">
            <w:pPr>
              <w:pStyle w:val="Compact"/>
              <w:jc w:val="center"/>
            </w:pPr>
            <w:r>
              <w:t>9.5</w:t>
            </w:r>
          </w:p>
        </w:tc>
      </w:tr>
      <w:tr w:rsidR="00E2216A">
        <w:tc>
          <w:tcPr>
            <w:tcW w:w="3120" w:type="dxa"/>
            <w:tcBorders>
              <w:top w:val="nil"/>
              <w:left w:val="nil"/>
              <w:bottom w:val="nil"/>
              <w:right w:val="nil"/>
            </w:tcBorders>
            <w:shd w:val="clear" w:color="auto" w:fill="auto"/>
          </w:tcPr>
          <w:p w:rsidR="00E2216A" w:rsidRDefault="00DD36C9">
            <w:pPr>
              <w:pStyle w:val="Compact"/>
            </w:pPr>
            <w:r>
              <w:t>M2</w:t>
            </w:r>
          </w:p>
        </w:tc>
        <w:tc>
          <w:tcPr>
            <w:tcW w:w="3120" w:type="dxa"/>
            <w:tcBorders>
              <w:top w:val="nil"/>
              <w:left w:val="nil"/>
              <w:bottom w:val="nil"/>
              <w:right w:val="nil"/>
            </w:tcBorders>
            <w:shd w:val="clear" w:color="auto" w:fill="auto"/>
          </w:tcPr>
          <w:p w:rsidR="00E2216A" w:rsidRDefault="00DD36C9">
            <w:pPr>
              <w:pStyle w:val="Compact"/>
              <w:jc w:val="center"/>
            </w:pPr>
            <w:r>
              <w:t>-1573.5</w:t>
            </w:r>
          </w:p>
        </w:tc>
        <w:tc>
          <w:tcPr>
            <w:tcW w:w="3120" w:type="dxa"/>
            <w:tcBorders>
              <w:top w:val="nil"/>
              <w:left w:val="nil"/>
              <w:bottom w:val="nil"/>
              <w:right w:val="nil"/>
            </w:tcBorders>
            <w:shd w:val="clear" w:color="auto" w:fill="auto"/>
          </w:tcPr>
          <w:p w:rsidR="00E2216A" w:rsidRDefault="00DD36C9">
            <w:pPr>
              <w:pStyle w:val="Compact"/>
              <w:jc w:val="center"/>
            </w:pPr>
            <w:r>
              <w:t>9.7</w:t>
            </w:r>
          </w:p>
        </w:tc>
      </w:tr>
      <w:tr w:rsidR="00E2216A">
        <w:tc>
          <w:tcPr>
            <w:tcW w:w="3120" w:type="dxa"/>
            <w:tcBorders>
              <w:top w:val="nil"/>
              <w:left w:val="nil"/>
              <w:bottom w:val="nil"/>
              <w:right w:val="nil"/>
            </w:tcBorders>
            <w:shd w:val="clear" w:color="auto" w:fill="auto"/>
          </w:tcPr>
          <w:p w:rsidR="00E2216A" w:rsidRDefault="00DD36C9">
            <w:pPr>
              <w:pStyle w:val="Compact"/>
            </w:pPr>
            <w:r>
              <w:t>M9</w:t>
            </w:r>
          </w:p>
        </w:tc>
        <w:tc>
          <w:tcPr>
            <w:tcW w:w="3120" w:type="dxa"/>
            <w:tcBorders>
              <w:top w:val="nil"/>
              <w:left w:val="nil"/>
              <w:bottom w:val="nil"/>
              <w:right w:val="nil"/>
            </w:tcBorders>
            <w:shd w:val="clear" w:color="auto" w:fill="auto"/>
          </w:tcPr>
          <w:p w:rsidR="00E2216A" w:rsidRDefault="00DD36C9">
            <w:pPr>
              <w:pStyle w:val="Compact"/>
              <w:jc w:val="center"/>
            </w:pPr>
            <w:r>
              <w:t>-1573.1</w:t>
            </w:r>
          </w:p>
        </w:tc>
        <w:tc>
          <w:tcPr>
            <w:tcW w:w="3120" w:type="dxa"/>
            <w:tcBorders>
              <w:top w:val="nil"/>
              <w:left w:val="nil"/>
              <w:bottom w:val="nil"/>
              <w:right w:val="nil"/>
            </w:tcBorders>
            <w:shd w:val="clear" w:color="auto" w:fill="auto"/>
          </w:tcPr>
          <w:p w:rsidR="00E2216A" w:rsidRDefault="00DD36C9">
            <w:pPr>
              <w:pStyle w:val="Compact"/>
              <w:jc w:val="center"/>
            </w:pPr>
            <w:r>
              <w:t>10.0</w:t>
            </w:r>
          </w:p>
        </w:tc>
      </w:tr>
      <w:tr w:rsidR="00E2216A">
        <w:tc>
          <w:tcPr>
            <w:tcW w:w="3120" w:type="dxa"/>
            <w:tcBorders>
              <w:top w:val="nil"/>
              <w:left w:val="nil"/>
              <w:bottom w:val="nil"/>
              <w:right w:val="nil"/>
            </w:tcBorders>
            <w:shd w:val="clear" w:color="auto" w:fill="auto"/>
          </w:tcPr>
          <w:p w:rsidR="00E2216A" w:rsidRDefault="00DD36C9">
            <w:pPr>
              <w:pStyle w:val="Compact"/>
            </w:pPr>
            <w:r>
              <w:t>M7</w:t>
            </w:r>
          </w:p>
        </w:tc>
        <w:tc>
          <w:tcPr>
            <w:tcW w:w="3120" w:type="dxa"/>
            <w:tcBorders>
              <w:top w:val="nil"/>
              <w:left w:val="nil"/>
              <w:bottom w:val="nil"/>
              <w:right w:val="nil"/>
            </w:tcBorders>
            <w:shd w:val="clear" w:color="auto" w:fill="auto"/>
          </w:tcPr>
          <w:p w:rsidR="00E2216A" w:rsidRDefault="00DD36C9">
            <w:pPr>
              <w:pStyle w:val="Compact"/>
              <w:jc w:val="center"/>
            </w:pPr>
            <w:r>
              <w:t>-1572.0</w:t>
            </w:r>
          </w:p>
        </w:tc>
        <w:tc>
          <w:tcPr>
            <w:tcW w:w="3120" w:type="dxa"/>
            <w:tcBorders>
              <w:top w:val="nil"/>
              <w:left w:val="nil"/>
              <w:bottom w:val="nil"/>
              <w:right w:val="nil"/>
            </w:tcBorders>
            <w:shd w:val="clear" w:color="auto" w:fill="auto"/>
          </w:tcPr>
          <w:p w:rsidR="00E2216A" w:rsidRDefault="00DD36C9">
            <w:pPr>
              <w:pStyle w:val="Compact"/>
              <w:jc w:val="center"/>
            </w:pPr>
            <w:r>
              <w:t>11.2</w:t>
            </w:r>
          </w:p>
        </w:tc>
      </w:tr>
      <w:tr w:rsidR="00E2216A">
        <w:tc>
          <w:tcPr>
            <w:tcW w:w="3120" w:type="dxa"/>
            <w:tcBorders>
              <w:top w:val="nil"/>
              <w:left w:val="nil"/>
              <w:bottom w:val="nil"/>
              <w:right w:val="nil"/>
            </w:tcBorders>
            <w:shd w:val="clear" w:color="auto" w:fill="auto"/>
          </w:tcPr>
          <w:p w:rsidR="00E2216A" w:rsidRDefault="00DD36C9">
            <w:pPr>
              <w:pStyle w:val="Compact"/>
            </w:pPr>
            <w:r>
              <w:t>M1</w:t>
            </w:r>
          </w:p>
        </w:tc>
        <w:tc>
          <w:tcPr>
            <w:tcW w:w="3120" w:type="dxa"/>
            <w:tcBorders>
              <w:top w:val="nil"/>
              <w:left w:val="nil"/>
              <w:bottom w:val="nil"/>
              <w:right w:val="nil"/>
            </w:tcBorders>
            <w:shd w:val="clear" w:color="auto" w:fill="auto"/>
          </w:tcPr>
          <w:p w:rsidR="00E2216A" w:rsidRDefault="00DD36C9">
            <w:pPr>
              <w:pStyle w:val="Compact"/>
              <w:jc w:val="center"/>
            </w:pPr>
            <w:r>
              <w:t>-1539.1</w:t>
            </w:r>
          </w:p>
        </w:tc>
        <w:tc>
          <w:tcPr>
            <w:tcW w:w="3120" w:type="dxa"/>
            <w:tcBorders>
              <w:top w:val="nil"/>
              <w:left w:val="nil"/>
              <w:bottom w:val="nil"/>
              <w:right w:val="nil"/>
            </w:tcBorders>
            <w:shd w:val="clear" w:color="auto" w:fill="auto"/>
          </w:tcPr>
          <w:p w:rsidR="00E2216A" w:rsidRDefault="00DD36C9">
            <w:pPr>
              <w:pStyle w:val="Compact"/>
              <w:jc w:val="center"/>
            </w:pPr>
            <w:r>
              <w:t>44.1</w:t>
            </w:r>
          </w:p>
        </w:tc>
      </w:tr>
      <w:tr w:rsidR="00E2216A">
        <w:tc>
          <w:tcPr>
            <w:tcW w:w="3120" w:type="dxa"/>
            <w:tcBorders>
              <w:top w:val="nil"/>
              <w:left w:val="nil"/>
              <w:bottom w:val="nil"/>
              <w:right w:val="nil"/>
            </w:tcBorders>
            <w:shd w:val="clear" w:color="auto" w:fill="auto"/>
          </w:tcPr>
          <w:p w:rsidR="00E2216A" w:rsidRDefault="00DD36C9">
            <w:pPr>
              <w:pStyle w:val="Compact"/>
            </w:pPr>
            <w:r>
              <w:t>M0</w:t>
            </w:r>
          </w:p>
        </w:tc>
        <w:tc>
          <w:tcPr>
            <w:tcW w:w="3120" w:type="dxa"/>
            <w:tcBorders>
              <w:top w:val="nil"/>
              <w:left w:val="nil"/>
              <w:bottom w:val="nil"/>
              <w:right w:val="nil"/>
            </w:tcBorders>
            <w:shd w:val="clear" w:color="auto" w:fill="auto"/>
          </w:tcPr>
          <w:p w:rsidR="00E2216A" w:rsidRDefault="00DD36C9">
            <w:pPr>
              <w:pStyle w:val="Compact"/>
              <w:jc w:val="center"/>
            </w:pPr>
            <w:r>
              <w:t>-1051.1</w:t>
            </w:r>
          </w:p>
        </w:tc>
        <w:tc>
          <w:tcPr>
            <w:tcW w:w="3120" w:type="dxa"/>
            <w:tcBorders>
              <w:top w:val="nil"/>
              <w:left w:val="nil"/>
              <w:bottom w:val="nil"/>
              <w:right w:val="nil"/>
            </w:tcBorders>
            <w:shd w:val="clear" w:color="auto" w:fill="auto"/>
          </w:tcPr>
          <w:p w:rsidR="00E2216A" w:rsidRDefault="00DD36C9">
            <w:pPr>
              <w:pStyle w:val="Compact"/>
              <w:jc w:val="center"/>
            </w:pPr>
            <w:r>
              <w:t>532.1</w:t>
            </w:r>
          </w:p>
        </w:tc>
      </w:tr>
      <w:tr w:rsidR="00E2216A">
        <w:tc>
          <w:tcPr>
            <w:tcW w:w="3120" w:type="dxa"/>
            <w:tcBorders>
              <w:top w:val="nil"/>
              <w:left w:val="nil"/>
              <w:bottom w:val="nil"/>
              <w:right w:val="nil"/>
            </w:tcBorders>
            <w:shd w:val="clear" w:color="auto" w:fill="auto"/>
          </w:tcPr>
          <w:p w:rsidR="00E2216A" w:rsidRDefault="00DD36C9">
            <w:pPr>
              <w:pStyle w:val="Compact"/>
              <w:rPr>
                <w:b/>
              </w:rPr>
            </w:pPr>
            <w:r>
              <w:rPr>
                <w:b/>
              </w:rPr>
              <w:t>log(ISSI-2)</w:t>
            </w:r>
          </w:p>
        </w:tc>
        <w:tc>
          <w:tcPr>
            <w:tcW w:w="3120" w:type="dxa"/>
            <w:tcBorders>
              <w:top w:val="nil"/>
              <w:left w:val="nil"/>
              <w:bottom w:val="nil"/>
              <w:right w:val="nil"/>
            </w:tcBorders>
            <w:shd w:val="clear" w:color="auto" w:fill="auto"/>
          </w:tcPr>
          <w:p w:rsidR="00E2216A" w:rsidRDefault="00E2216A"/>
        </w:tc>
        <w:tc>
          <w:tcPr>
            <w:tcW w:w="3120" w:type="dxa"/>
            <w:tcBorders>
              <w:top w:val="nil"/>
              <w:left w:val="nil"/>
              <w:bottom w:val="nil"/>
              <w:right w:val="nil"/>
            </w:tcBorders>
            <w:shd w:val="clear" w:color="auto" w:fill="auto"/>
          </w:tcPr>
          <w:p w:rsidR="00E2216A" w:rsidRDefault="00E2216A"/>
        </w:tc>
      </w:tr>
      <w:tr w:rsidR="00E2216A">
        <w:tc>
          <w:tcPr>
            <w:tcW w:w="3120" w:type="dxa"/>
            <w:tcBorders>
              <w:top w:val="nil"/>
              <w:left w:val="nil"/>
              <w:bottom w:val="nil"/>
              <w:right w:val="nil"/>
            </w:tcBorders>
            <w:shd w:val="clear" w:color="auto" w:fill="auto"/>
          </w:tcPr>
          <w:p w:rsidR="00E2216A" w:rsidRDefault="00DD36C9">
            <w:pPr>
              <w:pStyle w:val="Compact"/>
            </w:pPr>
            <w:r>
              <w:t>M9</w:t>
            </w:r>
          </w:p>
        </w:tc>
        <w:tc>
          <w:tcPr>
            <w:tcW w:w="3120" w:type="dxa"/>
            <w:tcBorders>
              <w:top w:val="nil"/>
              <w:left w:val="nil"/>
              <w:bottom w:val="nil"/>
              <w:right w:val="nil"/>
            </w:tcBorders>
            <w:shd w:val="clear" w:color="auto" w:fill="auto"/>
          </w:tcPr>
          <w:p w:rsidR="00E2216A" w:rsidRDefault="00DD36C9">
            <w:pPr>
              <w:pStyle w:val="Compact"/>
              <w:jc w:val="center"/>
            </w:pPr>
            <w:r>
              <w:t>-2478.2</w:t>
            </w:r>
          </w:p>
        </w:tc>
        <w:tc>
          <w:tcPr>
            <w:tcW w:w="3120" w:type="dxa"/>
            <w:tcBorders>
              <w:top w:val="nil"/>
              <w:left w:val="nil"/>
              <w:bottom w:val="nil"/>
              <w:right w:val="nil"/>
            </w:tcBorders>
            <w:shd w:val="clear" w:color="auto" w:fill="auto"/>
          </w:tcPr>
          <w:p w:rsidR="00E2216A" w:rsidRDefault="00DD36C9">
            <w:pPr>
              <w:pStyle w:val="Compact"/>
              <w:jc w:val="center"/>
            </w:pPr>
            <w:r>
              <w:t>0.0</w:t>
            </w:r>
          </w:p>
        </w:tc>
      </w:tr>
      <w:tr w:rsidR="00E2216A">
        <w:tc>
          <w:tcPr>
            <w:tcW w:w="3120" w:type="dxa"/>
            <w:tcBorders>
              <w:top w:val="nil"/>
              <w:left w:val="nil"/>
              <w:bottom w:val="nil"/>
              <w:right w:val="nil"/>
            </w:tcBorders>
            <w:shd w:val="clear" w:color="auto" w:fill="auto"/>
          </w:tcPr>
          <w:p w:rsidR="00E2216A" w:rsidRDefault="00DD36C9">
            <w:pPr>
              <w:pStyle w:val="Compact"/>
            </w:pPr>
            <w:r>
              <w:t>M8</w:t>
            </w:r>
          </w:p>
        </w:tc>
        <w:tc>
          <w:tcPr>
            <w:tcW w:w="3120" w:type="dxa"/>
            <w:tcBorders>
              <w:top w:val="nil"/>
              <w:left w:val="nil"/>
              <w:bottom w:val="nil"/>
              <w:right w:val="nil"/>
            </w:tcBorders>
            <w:shd w:val="clear" w:color="auto" w:fill="auto"/>
          </w:tcPr>
          <w:p w:rsidR="00E2216A" w:rsidRDefault="00DD36C9">
            <w:pPr>
              <w:pStyle w:val="Compact"/>
              <w:jc w:val="center"/>
            </w:pPr>
            <w:r>
              <w:t>-2477.2</w:t>
            </w:r>
          </w:p>
        </w:tc>
        <w:tc>
          <w:tcPr>
            <w:tcW w:w="3120" w:type="dxa"/>
            <w:tcBorders>
              <w:top w:val="nil"/>
              <w:left w:val="nil"/>
              <w:bottom w:val="nil"/>
              <w:right w:val="nil"/>
            </w:tcBorders>
            <w:shd w:val="clear" w:color="auto" w:fill="auto"/>
          </w:tcPr>
          <w:p w:rsidR="00E2216A" w:rsidRDefault="00DD36C9">
            <w:pPr>
              <w:pStyle w:val="Compact"/>
              <w:jc w:val="center"/>
            </w:pPr>
            <w:r>
              <w:t>1.1</w:t>
            </w:r>
          </w:p>
        </w:tc>
      </w:tr>
      <w:tr w:rsidR="00E2216A">
        <w:tc>
          <w:tcPr>
            <w:tcW w:w="3120" w:type="dxa"/>
            <w:tcBorders>
              <w:top w:val="nil"/>
              <w:left w:val="nil"/>
              <w:bottom w:val="nil"/>
              <w:right w:val="nil"/>
            </w:tcBorders>
            <w:shd w:val="clear" w:color="auto" w:fill="auto"/>
          </w:tcPr>
          <w:p w:rsidR="00E2216A" w:rsidRDefault="00DD36C9">
            <w:pPr>
              <w:pStyle w:val="Compact"/>
            </w:pPr>
            <w:r>
              <w:t>M7</w:t>
            </w:r>
          </w:p>
        </w:tc>
        <w:tc>
          <w:tcPr>
            <w:tcW w:w="3120" w:type="dxa"/>
            <w:tcBorders>
              <w:top w:val="nil"/>
              <w:left w:val="nil"/>
              <w:bottom w:val="nil"/>
              <w:right w:val="nil"/>
            </w:tcBorders>
            <w:shd w:val="clear" w:color="auto" w:fill="auto"/>
          </w:tcPr>
          <w:p w:rsidR="00E2216A" w:rsidRDefault="00DD36C9">
            <w:pPr>
              <w:pStyle w:val="Compact"/>
              <w:jc w:val="center"/>
            </w:pPr>
            <w:r>
              <w:t>-2477.1</w:t>
            </w:r>
          </w:p>
        </w:tc>
        <w:tc>
          <w:tcPr>
            <w:tcW w:w="3120" w:type="dxa"/>
            <w:tcBorders>
              <w:top w:val="nil"/>
              <w:left w:val="nil"/>
              <w:bottom w:val="nil"/>
              <w:right w:val="nil"/>
            </w:tcBorders>
            <w:shd w:val="clear" w:color="auto" w:fill="auto"/>
          </w:tcPr>
          <w:p w:rsidR="00E2216A" w:rsidRDefault="00DD36C9">
            <w:pPr>
              <w:pStyle w:val="Compact"/>
              <w:jc w:val="center"/>
            </w:pPr>
            <w:r>
              <w:t>1.1</w:t>
            </w:r>
          </w:p>
        </w:tc>
      </w:tr>
      <w:tr w:rsidR="00E2216A">
        <w:tc>
          <w:tcPr>
            <w:tcW w:w="3120" w:type="dxa"/>
            <w:tcBorders>
              <w:top w:val="nil"/>
              <w:left w:val="nil"/>
              <w:bottom w:val="nil"/>
              <w:right w:val="nil"/>
            </w:tcBorders>
            <w:shd w:val="clear" w:color="auto" w:fill="auto"/>
          </w:tcPr>
          <w:p w:rsidR="00E2216A" w:rsidRDefault="00DD36C9">
            <w:pPr>
              <w:pStyle w:val="Compact"/>
            </w:pPr>
            <w:r>
              <w:t>M5</w:t>
            </w:r>
          </w:p>
        </w:tc>
        <w:tc>
          <w:tcPr>
            <w:tcW w:w="3120" w:type="dxa"/>
            <w:tcBorders>
              <w:top w:val="nil"/>
              <w:left w:val="nil"/>
              <w:bottom w:val="nil"/>
              <w:right w:val="nil"/>
            </w:tcBorders>
            <w:shd w:val="clear" w:color="auto" w:fill="auto"/>
          </w:tcPr>
          <w:p w:rsidR="00E2216A" w:rsidRDefault="00DD36C9">
            <w:pPr>
              <w:pStyle w:val="Compact"/>
              <w:jc w:val="center"/>
            </w:pPr>
            <w:r>
              <w:t>-2474.0</w:t>
            </w:r>
          </w:p>
        </w:tc>
        <w:tc>
          <w:tcPr>
            <w:tcW w:w="3120" w:type="dxa"/>
            <w:tcBorders>
              <w:top w:val="nil"/>
              <w:left w:val="nil"/>
              <w:bottom w:val="nil"/>
              <w:right w:val="nil"/>
            </w:tcBorders>
            <w:shd w:val="clear" w:color="auto" w:fill="auto"/>
          </w:tcPr>
          <w:p w:rsidR="00E2216A" w:rsidRDefault="00DD36C9">
            <w:pPr>
              <w:pStyle w:val="Compact"/>
              <w:jc w:val="center"/>
            </w:pPr>
            <w:r>
              <w:t>4.2</w:t>
            </w:r>
          </w:p>
        </w:tc>
      </w:tr>
      <w:tr w:rsidR="00E2216A">
        <w:tc>
          <w:tcPr>
            <w:tcW w:w="3120" w:type="dxa"/>
            <w:tcBorders>
              <w:top w:val="nil"/>
              <w:left w:val="nil"/>
              <w:bottom w:val="nil"/>
              <w:right w:val="nil"/>
            </w:tcBorders>
            <w:shd w:val="clear" w:color="auto" w:fill="auto"/>
          </w:tcPr>
          <w:p w:rsidR="00E2216A" w:rsidRDefault="00DD36C9">
            <w:pPr>
              <w:pStyle w:val="Compact"/>
            </w:pPr>
            <w:r>
              <w:t>M6</w:t>
            </w:r>
          </w:p>
        </w:tc>
        <w:tc>
          <w:tcPr>
            <w:tcW w:w="3120" w:type="dxa"/>
            <w:tcBorders>
              <w:top w:val="nil"/>
              <w:left w:val="nil"/>
              <w:bottom w:val="nil"/>
              <w:right w:val="nil"/>
            </w:tcBorders>
            <w:shd w:val="clear" w:color="auto" w:fill="auto"/>
          </w:tcPr>
          <w:p w:rsidR="00E2216A" w:rsidRDefault="00DD36C9">
            <w:pPr>
              <w:pStyle w:val="Compact"/>
              <w:jc w:val="center"/>
            </w:pPr>
            <w:r>
              <w:t>-2473.2</w:t>
            </w:r>
          </w:p>
        </w:tc>
        <w:tc>
          <w:tcPr>
            <w:tcW w:w="3120" w:type="dxa"/>
            <w:tcBorders>
              <w:top w:val="nil"/>
              <w:left w:val="nil"/>
              <w:bottom w:val="nil"/>
              <w:right w:val="nil"/>
            </w:tcBorders>
            <w:shd w:val="clear" w:color="auto" w:fill="auto"/>
          </w:tcPr>
          <w:p w:rsidR="00E2216A" w:rsidRDefault="00DD36C9">
            <w:pPr>
              <w:pStyle w:val="Compact"/>
              <w:jc w:val="center"/>
            </w:pPr>
            <w:r>
              <w:t>5.1</w:t>
            </w:r>
          </w:p>
        </w:tc>
      </w:tr>
      <w:tr w:rsidR="00E2216A">
        <w:tc>
          <w:tcPr>
            <w:tcW w:w="3120" w:type="dxa"/>
            <w:tcBorders>
              <w:top w:val="nil"/>
              <w:left w:val="nil"/>
              <w:bottom w:val="nil"/>
              <w:right w:val="nil"/>
            </w:tcBorders>
            <w:shd w:val="clear" w:color="auto" w:fill="auto"/>
          </w:tcPr>
          <w:p w:rsidR="00E2216A" w:rsidRDefault="00DD36C9">
            <w:pPr>
              <w:pStyle w:val="Compact"/>
            </w:pPr>
            <w:r>
              <w:t>M2</w:t>
            </w:r>
          </w:p>
        </w:tc>
        <w:tc>
          <w:tcPr>
            <w:tcW w:w="3120" w:type="dxa"/>
            <w:tcBorders>
              <w:top w:val="nil"/>
              <w:left w:val="nil"/>
              <w:bottom w:val="nil"/>
              <w:right w:val="nil"/>
            </w:tcBorders>
            <w:shd w:val="clear" w:color="auto" w:fill="auto"/>
          </w:tcPr>
          <w:p w:rsidR="00E2216A" w:rsidRDefault="00DD36C9">
            <w:pPr>
              <w:pStyle w:val="Compact"/>
              <w:jc w:val="center"/>
            </w:pPr>
            <w:r>
              <w:t>-2471.7</w:t>
            </w:r>
          </w:p>
        </w:tc>
        <w:tc>
          <w:tcPr>
            <w:tcW w:w="3120" w:type="dxa"/>
            <w:tcBorders>
              <w:top w:val="nil"/>
              <w:left w:val="nil"/>
              <w:bottom w:val="nil"/>
              <w:right w:val="nil"/>
            </w:tcBorders>
            <w:shd w:val="clear" w:color="auto" w:fill="auto"/>
          </w:tcPr>
          <w:p w:rsidR="00E2216A" w:rsidRDefault="00DD36C9">
            <w:pPr>
              <w:pStyle w:val="Compact"/>
              <w:jc w:val="center"/>
            </w:pPr>
            <w:r>
              <w:t>6.5</w:t>
            </w:r>
          </w:p>
        </w:tc>
      </w:tr>
      <w:tr w:rsidR="00E2216A">
        <w:tc>
          <w:tcPr>
            <w:tcW w:w="3120" w:type="dxa"/>
            <w:tcBorders>
              <w:top w:val="nil"/>
              <w:left w:val="nil"/>
              <w:bottom w:val="nil"/>
              <w:right w:val="nil"/>
            </w:tcBorders>
            <w:shd w:val="clear" w:color="auto" w:fill="auto"/>
          </w:tcPr>
          <w:p w:rsidR="00E2216A" w:rsidRDefault="00DD36C9">
            <w:pPr>
              <w:pStyle w:val="Compact"/>
            </w:pPr>
            <w:r>
              <w:t>M3</w:t>
            </w:r>
          </w:p>
        </w:tc>
        <w:tc>
          <w:tcPr>
            <w:tcW w:w="3120" w:type="dxa"/>
            <w:tcBorders>
              <w:top w:val="nil"/>
              <w:left w:val="nil"/>
              <w:bottom w:val="nil"/>
              <w:right w:val="nil"/>
            </w:tcBorders>
            <w:shd w:val="clear" w:color="auto" w:fill="auto"/>
          </w:tcPr>
          <w:p w:rsidR="00E2216A" w:rsidRDefault="00DD36C9">
            <w:pPr>
              <w:pStyle w:val="Compact"/>
              <w:jc w:val="center"/>
            </w:pPr>
            <w:r>
              <w:t>-2469.7</w:t>
            </w:r>
          </w:p>
        </w:tc>
        <w:tc>
          <w:tcPr>
            <w:tcW w:w="3120" w:type="dxa"/>
            <w:tcBorders>
              <w:top w:val="nil"/>
              <w:left w:val="nil"/>
              <w:bottom w:val="nil"/>
              <w:right w:val="nil"/>
            </w:tcBorders>
            <w:shd w:val="clear" w:color="auto" w:fill="auto"/>
          </w:tcPr>
          <w:p w:rsidR="00E2216A" w:rsidRDefault="00DD36C9">
            <w:pPr>
              <w:pStyle w:val="Compact"/>
              <w:jc w:val="center"/>
            </w:pPr>
            <w:r>
              <w:t>8.5</w:t>
            </w:r>
          </w:p>
        </w:tc>
      </w:tr>
      <w:tr w:rsidR="00E2216A">
        <w:tc>
          <w:tcPr>
            <w:tcW w:w="3120" w:type="dxa"/>
            <w:tcBorders>
              <w:top w:val="nil"/>
              <w:left w:val="nil"/>
              <w:bottom w:val="nil"/>
              <w:right w:val="nil"/>
            </w:tcBorders>
            <w:shd w:val="clear" w:color="auto" w:fill="auto"/>
          </w:tcPr>
          <w:p w:rsidR="00E2216A" w:rsidRDefault="00DD36C9">
            <w:pPr>
              <w:pStyle w:val="Compact"/>
            </w:pPr>
            <w:r>
              <w:lastRenderedPageBreak/>
              <w:t>M4</w:t>
            </w:r>
          </w:p>
        </w:tc>
        <w:tc>
          <w:tcPr>
            <w:tcW w:w="3120" w:type="dxa"/>
            <w:tcBorders>
              <w:top w:val="nil"/>
              <w:left w:val="nil"/>
              <w:bottom w:val="nil"/>
              <w:right w:val="nil"/>
            </w:tcBorders>
            <w:shd w:val="clear" w:color="auto" w:fill="auto"/>
          </w:tcPr>
          <w:p w:rsidR="00E2216A" w:rsidRDefault="00DD36C9">
            <w:pPr>
              <w:pStyle w:val="Compact"/>
              <w:jc w:val="center"/>
            </w:pPr>
            <w:r>
              <w:t>-2468.4</w:t>
            </w:r>
          </w:p>
        </w:tc>
        <w:tc>
          <w:tcPr>
            <w:tcW w:w="3120" w:type="dxa"/>
            <w:tcBorders>
              <w:top w:val="nil"/>
              <w:left w:val="nil"/>
              <w:bottom w:val="nil"/>
              <w:right w:val="nil"/>
            </w:tcBorders>
            <w:shd w:val="clear" w:color="auto" w:fill="auto"/>
          </w:tcPr>
          <w:p w:rsidR="00E2216A" w:rsidRDefault="00DD36C9">
            <w:pPr>
              <w:pStyle w:val="Compact"/>
              <w:jc w:val="center"/>
            </w:pPr>
            <w:r>
              <w:t>9.8</w:t>
            </w:r>
          </w:p>
        </w:tc>
      </w:tr>
      <w:tr w:rsidR="00E2216A">
        <w:tc>
          <w:tcPr>
            <w:tcW w:w="3120" w:type="dxa"/>
            <w:tcBorders>
              <w:top w:val="nil"/>
              <w:left w:val="nil"/>
              <w:bottom w:val="nil"/>
              <w:right w:val="nil"/>
            </w:tcBorders>
            <w:shd w:val="clear" w:color="auto" w:fill="auto"/>
          </w:tcPr>
          <w:p w:rsidR="00E2216A" w:rsidRDefault="00DD36C9">
            <w:pPr>
              <w:pStyle w:val="Compact"/>
            </w:pPr>
            <w:r>
              <w:t>M1</w:t>
            </w:r>
          </w:p>
        </w:tc>
        <w:tc>
          <w:tcPr>
            <w:tcW w:w="3120" w:type="dxa"/>
            <w:tcBorders>
              <w:top w:val="nil"/>
              <w:left w:val="nil"/>
              <w:bottom w:val="nil"/>
              <w:right w:val="nil"/>
            </w:tcBorders>
            <w:shd w:val="clear" w:color="auto" w:fill="auto"/>
          </w:tcPr>
          <w:p w:rsidR="00E2216A" w:rsidRDefault="00DD36C9">
            <w:pPr>
              <w:pStyle w:val="Compact"/>
              <w:jc w:val="center"/>
            </w:pPr>
            <w:r>
              <w:t>-2457.8</w:t>
            </w:r>
          </w:p>
        </w:tc>
        <w:tc>
          <w:tcPr>
            <w:tcW w:w="3120" w:type="dxa"/>
            <w:tcBorders>
              <w:top w:val="nil"/>
              <w:left w:val="nil"/>
              <w:bottom w:val="nil"/>
              <w:right w:val="nil"/>
            </w:tcBorders>
            <w:shd w:val="clear" w:color="auto" w:fill="auto"/>
          </w:tcPr>
          <w:p w:rsidR="00E2216A" w:rsidRDefault="00DD36C9">
            <w:pPr>
              <w:pStyle w:val="Compact"/>
              <w:jc w:val="center"/>
            </w:pPr>
            <w:r>
              <w:t>20.5</w:t>
            </w:r>
          </w:p>
        </w:tc>
      </w:tr>
      <w:tr w:rsidR="00E2216A">
        <w:tc>
          <w:tcPr>
            <w:tcW w:w="3120" w:type="dxa"/>
            <w:tcBorders>
              <w:top w:val="nil"/>
              <w:left w:val="nil"/>
              <w:bottom w:val="nil"/>
              <w:right w:val="nil"/>
            </w:tcBorders>
            <w:shd w:val="clear" w:color="auto" w:fill="auto"/>
          </w:tcPr>
          <w:p w:rsidR="00E2216A" w:rsidRDefault="00DD36C9">
            <w:pPr>
              <w:pStyle w:val="Compact"/>
            </w:pPr>
            <w:r>
              <w:t>M0</w:t>
            </w:r>
          </w:p>
        </w:tc>
        <w:tc>
          <w:tcPr>
            <w:tcW w:w="3120" w:type="dxa"/>
            <w:tcBorders>
              <w:top w:val="nil"/>
              <w:left w:val="nil"/>
              <w:bottom w:val="nil"/>
              <w:right w:val="nil"/>
            </w:tcBorders>
            <w:shd w:val="clear" w:color="auto" w:fill="auto"/>
          </w:tcPr>
          <w:p w:rsidR="00E2216A" w:rsidRDefault="00DD36C9">
            <w:pPr>
              <w:pStyle w:val="Compact"/>
              <w:jc w:val="center"/>
            </w:pPr>
            <w:r>
              <w:t>-2139.0</w:t>
            </w:r>
          </w:p>
        </w:tc>
        <w:tc>
          <w:tcPr>
            <w:tcW w:w="3120" w:type="dxa"/>
            <w:tcBorders>
              <w:top w:val="nil"/>
              <w:left w:val="nil"/>
              <w:bottom w:val="nil"/>
              <w:right w:val="nil"/>
            </w:tcBorders>
            <w:shd w:val="clear" w:color="auto" w:fill="auto"/>
          </w:tcPr>
          <w:p w:rsidR="00E2216A" w:rsidRDefault="00DD36C9">
            <w:pPr>
              <w:pStyle w:val="Compact"/>
              <w:jc w:val="center"/>
            </w:pPr>
            <w:r>
              <w:t>339.2</w:t>
            </w:r>
          </w:p>
        </w:tc>
      </w:tr>
    </w:tbl>
    <w:p w:rsidR="00E2216A" w:rsidRDefault="00DD36C9">
      <w:pPr>
        <w:pStyle w:val="TextBody"/>
      </w:pPr>
      <w:r>
        <w:t>Given the number of possible combinations of outcome and predictor variables, only ISI and ISSI-2 with total non-esterified fatty acids (nmol/mL) were used to compare various GEE models and to select a final model. Baseline age was used as including both the original age and the time variable would result in collinearity. Column names are: QIC is the quasi-likelihood information criteria (smaller values, eg. larger negative values, indicate a better fit compared to other models), Delta is the QIC minus the lowest QIC (models with delta &lt;10 are considered equivalent). Models were:</w:t>
      </w:r>
    </w:p>
    <w:p w:rsidR="00E2216A" w:rsidRDefault="00DD36C9">
      <w:pPr>
        <w:pStyle w:val="Compact"/>
        <w:numPr>
          <w:ilvl w:val="0"/>
          <w:numId w:val="3"/>
        </w:numPr>
      </w:pPr>
      <w:r>
        <w:t>M0: log(ISSI-2) or log(ISI) = total non-esterified fatty acids (nmol/mL) + time</w:t>
      </w:r>
    </w:p>
    <w:p w:rsidR="00E2216A" w:rsidRDefault="00DD36C9">
      <w:pPr>
        <w:pStyle w:val="Compact"/>
        <w:numPr>
          <w:ilvl w:val="0"/>
          <w:numId w:val="3"/>
        </w:numPr>
      </w:pPr>
      <w:r>
        <w:t>M1: M0 + waist + sex + ethnicity + baseline age</w:t>
      </w:r>
    </w:p>
    <w:p w:rsidR="00E2216A" w:rsidRDefault="00DD36C9">
      <w:pPr>
        <w:pStyle w:val="Compact"/>
        <w:numPr>
          <w:ilvl w:val="0"/>
          <w:numId w:val="3"/>
        </w:numPr>
      </w:pPr>
      <w:r>
        <w:t>M2: M1 + ALT</w:t>
      </w:r>
    </w:p>
    <w:p w:rsidR="00E2216A" w:rsidRDefault="00DD36C9">
      <w:pPr>
        <w:pStyle w:val="Compact"/>
        <w:numPr>
          <w:ilvl w:val="0"/>
          <w:numId w:val="3"/>
        </w:numPr>
      </w:pPr>
      <w:r>
        <w:t>M3: M2 + physical activity</w:t>
      </w:r>
    </w:p>
    <w:p w:rsidR="00E2216A" w:rsidRDefault="00DD36C9">
      <w:pPr>
        <w:pStyle w:val="Compact"/>
        <w:numPr>
          <w:ilvl w:val="0"/>
          <w:numId w:val="3"/>
        </w:numPr>
      </w:pPr>
      <w:r>
        <w:t>M4: M3 + alcohol intake</w:t>
      </w:r>
    </w:p>
    <w:p w:rsidR="00E2216A" w:rsidRDefault="00DD36C9">
      <w:pPr>
        <w:pStyle w:val="Compact"/>
        <w:numPr>
          <w:ilvl w:val="0"/>
          <w:numId w:val="3"/>
        </w:numPr>
      </w:pPr>
      <w:r>
        <w:t>M5: M4 + family history of diabetes</w:t>
      </w:r>
    </w:p>
    <w:p w:rsidR="00E2216A" w:rsidRDefault="00DD36C9">
      <w:pPr>
        <w:pStyle w:val="Compact"/>
        <w:numPr>
          <w:ilvl w:val="0"/>
          <w:numId w:val="3"/>
        </w:numPr>
      </w:pPr>
      <w:r>
        <w:t>M6: M5 + smoking status</w:t>
      </w:r>
    </w:p>
    <w:p w:rsidR="00E2216A" w:rsidRDefault="00DD36C9">
      <w:pPr>
        <w:pStyle w:val="Compact"/>
        <w:numPr>
          <w:ilvl w:val="0"/>
          <w:numId w:val="3"/>
        </w:numPr>
      </w:pPr>
      <w:r>
        <w:t>M7: M2 + ALT + family history of diabetes + smoking status</w:t>
      </w:r>
    </w:p>
    <w:p w:rsidR="00E2216A" w:rsidRDefault="00DD36C9">
      <w:pPr>
        <w:pStyle w:val="Compact"/>
        <w:numPr>
          <w:ilvl w:val="0"/>
          <w:numId w:val="3"/>
        </w:numPr>
      </w:pPr>
      <w:r>
        <w:t>M8: M2 + ALT + family history of diabetes</w:t>
      </w:r>
    </w:p>
    <w:p w:rsidR="00E2216A" w:rsidRDefault="00DD36C9">
      <w:pPr>
        <w:pStyle w:val="Compact"/>
        <w:numPr>
          <w:ilvl w:val="0"/>
          <w:numId w:val="3"/>
        </w:numPr>
      </w:pPr>
      <w:r>
        <w:t>M9: M8 + time by NEFA interaction</w:t>
      </w:r>
    </w:p>
    <w:p w:rsidR="00E2216A" w:rsidRDefault="00DD36C9">
      <w:pPr>
        <w:pStyle w:val="TableCaption"/>
      </w:pPr>
      <w:r>
        <w:lastRenderedPageBreak/>
        <w:t>Supplemental Table S2: Raw concentration values (nmol/mL) of each non-esterified fatty acid in the PROMISE cohort at the baseline visit (2004-2006). Values are presented as mean (SD).</w:t>
      </w:r>
    </w:p>
    <w:tbl>
      <w:tblPr>
        <w:tblW w:w="9360" w:type="dxa"/>
        <w:tblBorders>
          <w:top w:val="nil"/>
          <w:left w:val="nil"/>
          <w:bottom w:val="single" w:sz="6" w:space="0" w:color="000001"/>
          <w:right w:val="nil"/>
          <w:insideH w:val="single" w:sz="6" w:space="0" w:color="000001"/>
          <w:insideV w:val="nil"/>
        </w:tblBorders>
        <w:tblLook w:val="04A0" w:firstRow="1" w:lastRow="0" w:firstColumn="1" w:lastColumn="0" w:noHBand="0" w:noVBand="1"/>
      </w:tblPr>
      <w:tblGrid>
        <w:gridCol w:w="4679"/>
        <w:gridCol w:w="4681"/>
      </w:tblGrid>
      <w:tr w:rsidR="00E2216A">
        <w:tc>
          <w:tcPr>
            <w:tcW w:w="4679" w:type="dxa"/>
            <w:tcBorders>
              <w:top w:val="nil"/>
              <w:left w:val="nil"/>
              <w:bottom w:val="single" w:sz="6" w:space="0" w:color="000001"/>
              <w:right w:val="nil"/>
            </w:tcBorders>
            <w:shd w:val="clear" w:color="auto" w:fill="auto"/>
            <w:vAlign w:val="bottom"/>
          </w:tcPr>
          <w:p w:rsidR="00E2216A" w:rsidRDefault="00DD36C9">
            <w:pPr>
              <w:pStyle w:val="Compact"/>
            </w:pPr>
            <w:r>
              <w:t>NEFA</w:t>
            </w:r>
          </w:p>
        </w:tc>
        <w:tc>
          <w:tcPr>
            <w:tcW w:w="4680" w:type="dxa"/>
            <w:tcBorders>
              <w:top w:val="nil"/>
              <w:left w:val="nil"/>
              <w:bottom w:val="single" w:sz="6" w:space="0" w:color="000001"/>
              <w:right w:val="nil"/>
            </w:tcBorders>
            <w:shd w:val="clear" w:color="auto" w:fill="auto"/>
            <w:vAlign w:val="bottom"/>
          </w:tcPr>
          <w:p w:rsidR="00E2216A" w:rsidRDefault="00DD36C9">
            <w:pPr>
              <w:pStyle w:val="Compact"/>
            </w:pPr>
            <w:r>
              <w:t>Concentrations (nmol/mL)</w:t>
            </w:r>
          </w:p>
        </w:tc>
      </w:tr>
      <w:tr w:rsidR="00E2216A">
        <w:tc>
          <w:tcPr>
            <w:tcW w:w="4679" w:type="dxa"/>
            <w:tcBorders>
              <w:top w:val="nil"/>
              <w:left w:val="nil"/>
              <w:bottom w:val="nil"/>
              <w:right w:val="nil"/>
            </w:tcBorders>
            <w:shd w:val="clear" w:color="auto" w:fill="auto"/>
          </w:tcPr>
          <w:p w:rsidR="00E2216A" w:rsidRDefault="00DD36C9">
            <w:pPr>
              <w:pStyle w:val="Compact"/>
            </w:pPr>
            <w:r>
              <w:t>18:3n-3</w:t>
            </w:r>
          </w:p>
        </w:tc>
        <w:tc>
          <w:tcPr>
            <w:tcW w:w="4680" w:type="dxa"/>
            <w:tcBorders>
              <w:top w:val="nil"/>
              <w:left w:val="nil"/>
              <w:bottom w:val="nil"/>
              <w:right w:val="nil"/>
            </w:tcBorders>
            <w:shd w:val="clear" w:color="auto" w:fill="auto"/>
          </w:tcPr>
          <w:p w:rsidR="00E2216A" w:rsidRDefault="00DD36C9">
            <w:pPr>
              <w:pStyle w:val="Compact"/>
            </w:pPr>
            <w:r>
              <w:t>4.7 (2.1)</w:t>
            </w:r>
          </w:p>
        </w:tc>
      </w:tr>
      <w:tr w:rsidR="00E2216A">
        <w:tc>
          <w:tcPr>
            <w:tcW w:w="4679" w:type="dxa"/>
            <w:tcBorders>
              <w:top w:val="nil"/>
              <w:left w:val="nil"/>
              <w:bottom w:val="nil"/>
              <w:right w:val="nil"/>
            </w:tcBorders>
            <w:shd w:val="clear" w:color="auto" w:fill="auto"/>
          </w:tcPr>
          <w:p w:rsidR="00E2216A" w:rsidRDefault="00DD36C9">
            <w:pPr>
              <w:pStyle w:val="Compact"/>
            </w:pPr>
            <w:r>
              <w:t>20:5n-3</w:t>
            </w:r>
          </w:p>
        </w:tc>
        <w:tc>
          <w:tcPr>
            <w:tcW w:w="4680" w:type="dxa"/>
            <w:tcBorders>
              <w:top w:val="nil"/>
              <w:left w:val="nil"/>
              <w:bottom w:val="nil"/>
              <w:right w:val="nil"/>
            </w:tcBorders>
            <w:shd w:val="clear" w:color="auto" w:fill="auto"/>
          </w:tcPr>
          <w:p w:rsidR="00E2216A" w:rsidRDefault="00DD36C9">
            <w:pPr>
              <w:pStyle w:val="Compact"/>
            </w:pPr>
            <w:r>
              <w:t>0.7 (0.6)</w:t>
            </w:r>
          </w:p>
        </w:tc>
      </w:tr>
      <w:tr w:rsidR="00E2216A">
        <w:tc>
          <w:tcPr>
            <w:tcW w:w="4679" w:type="dxa"/>
            <w:tcBorders>
              <w:top w:val="nil"/>
              <w:left w:val="nil"/>
              <w:bottom w:val="nil"/>
              <w:right w:val="nil"/>
            </w:tcBorders>
            <w:shd w:val="clear" w:color="auto" w:fill="auto"/>
          </w:tcPr>
          <w:p w:rsidR="00E2216A" w:rsidRDefault="00DD36C9">
            <w:pPr>
              <w:pStyle w:val="Compact"/>
            </w:pPr>
            <w:r>
              <w:t>22:5n-3</w:t>
            </w:r>
          </w:p>
        </w:tc>
        <w:tc>
          <w:tcPr>
            <w:tcW w:w="4680" w:type="dxa"/>
            <w:tcBorders>
              <w:top w:val="nil"/>
              <w:left w:val="nil"/>
              <w:bottom w:val="nil"/>
              <w:right w:val="nil"/>
            </w:tcBorders>
            <w:shd w:val="clear" w:color="auto" w:fill="auto"/>
          </w:tcPr>
          <w:p w:rsidR="00E2216A" w:rsidRDefault="00DD36C9">
            <w:pPr>
              <w:pStyle w:val="Compact"/>
            </w:pPr>
            <w:r>
              <w:t>0.7 (0.4)</w:t>
            </w:r>
          </w:p>
        </w:tc>
      </w:tr>
      <w:tr w:rsidR="00E2216A">
        <w:tc>
          <w:tcPr>
            <w:tcW w:w="4679" w:type="dxa"/>
            <w:tcBorders>
              <w:top w:val="nil"/>
              <w:left w:val="nil"/>
              <w:bottom w:val="nil"/>
              <w:right w:val="nil"/>
            </w:tcBorders>
            <w:shd w:val="clear" w:color="auto" w:fill="auto"/>
          </w:tcPr>
          <w:p w:rsidR="00E2216A" w:rsidRDefault="00DD36C9">
            <w:pPr>
              <w:pStyle w:val="Compact"/>
            </w:pPr>
            <w:r>
              <w:t>22:6n-3</w:t>
            </w:r>
          </w:p>
        </w:tc>
        <w:tc>
          <w:tcPr>
            <w:tcW w:w="4680" w:type="dxa"/>
            <w:tcBorders>
              <w:top w:val="nil"/>
              <w:left w:val="nil"/>
              <w:bottom w:val="nil"/>
              <w:right w:val="nil"/>
            </w:tcBorders>
            <w:shd w:val="clear" w:color="auto" w:fill="auto"/>
          </w:tcPr>
          <w:p w:rsidR="00E2216A" w:rsidRDefault="00DD36C9">
            <w:pPr>
              <w:pStyle w:val="Compact"/>
            </w:pPr>
            <w:r>
              <w:t>1.7 (1.2)</w:t>
            </w:r>
          </w:p>
        </w:tc>
      </w:tr>
      <w:tr w:rsidR="00E2216A">
        <w:tc>
          <w:tcPr>
            <w:tcW w:w="4679" w:type="dxa"/>
            <w:tcBorders>
              <w:top w:val="nil"/>
              <w:left w:val="nil"/>
              <w:bottom w:val="nil"/>
              <w:right w:val="nil"/>
            </w:tcBorders>
            <w:shd w:val="clear" w:color="auto" w:fill="auto"/>
          </w:tcPr>
          <w:p w:rsidR="00E2216A" w:rsidRDefault="00DD36C9">
            <w:pPr>
              <w:pStyle w:val="Compact"/>
            </w:pPr>
            <w:r>
              <w:t>18:2n-6</w:t>
            </w:r>
          </w:p>
        </w:tc>
        <w:tc>
          <w:tcPr>
            <w:tcW w:w="4680" w:type="dxa"/>
            <w:tcBorders>
              <w:top w:val="nil"/>
              <w:left w:val="nil"/>
              <w:bottom w:val="nil"/>
              <w:right w:val="nil"/>
            </w:tcBorders>
            <w:shd w:val="clear" w:color="auto" w:fill="auto"/>
          </w:tcPr>
          <w:p w:rsidR="00E2216A" w:rsidRDefault="00DD36C9">
            <w:pPr>
              <w:pStyle w:val="Compact"/>
            </w:pPr>
            <w:r>
              <w:t>54.1 (19.4)</w:t>
            </w:r>
          </w:p>
        </w:tc>
      </w:tr>
      <w:tr w:rsidR="00E2216A">
        <w:tc>
          <w:tcPr>
            <w:tcW w:w="4679" w:type="dxa"/>
            <w:tcBorders>
              <w:top w:val="nil"/>
              <w:left w:val="nil"/>
              <w:bottom w:val="nil"/>
              <w:right w:val="nil"/>
            </w:tcBorders>
            <w:shd w:val="clear" w:color="auto" w:fill="auto"/>
          </w:tcPr>
          <w:p w:rsidR="00E2216A" w:rsidRDefault="00DD36C9">
            <w:pPr>
              <w:pStyle w:val="Compact"/>
            </w:pPr>
            <w:r>
              <w:t>18:3n-6</w:t>
            </w:r>
          </w:p>
        </w:tc>
        <w:tc>
          <w:tcPr>
            <w:tcW w:w="4680" w:type="dxa"/>
            <w:tcBorders>
              <w:top w:val="nil"/>
              <w:left w:val="nil"/>
              <w:bottom w:val="nil"/>
              <w:right w:val="nil"/>
            </w:tcBorders>
            <w:shd w:val="clear" w:color="auto" w:fill="auto"/>
          </w:tcPr>
          <w:p w:rsidR="00E2216A" w:rsidRDefault="00DD36C9">
            <w:pPr>
              <w:pStyle w:val="Compact"/>
            </w:pPr>
            <w:r>
              <w:t>0.7 (0.6)</w:t>
            </w:r>
          </w:p>
        </w:tc>
      </w:tr>
      <w:tr w:rsidR="00E2216A">
        <w:tc>
          <w:tcPr>
            <w:tcW w:w="4679" w:type="dxa"/>
            <w:tcBorders>
              <w:top w:val="nil"/>
              <w:left w:val="nil"/>
              <w:bottom w:val="nil"/>
              <w:right w:val="nil"/>
            </w:tcBorders>
            <w:shd w:val="clear" w:color="auto" w:fill="auto"/>
          </w:tcPr>
          <w:p w:rsidR="00E2216A" w:rsidRDefault="00DD36C9">
            <w:pPr>
              <w:pStyle w:val="Compact"/>
            </w:pPr>
            <w:r>
              <w:t>20:2n-6</w:t>
            </w:r>
          </w:p>
        </w:tc>
        <w:tc>
          <w:tcPr>
            <w:tcW w:w="4680" w:type="dxa"/>
            <w:tcBorders>
              <w:top w:val="nil"/>
              <w:left w:val="nil"/>
              <w:bottom w:val="nil"/>
              <w:right w:val="nil"/>
            </w:tcBorders>
            <w:shd w:val="clear" w:color="auto" w:fill="auto"/>
          </w:tcPr>
          <w:p w:rsidR="00E2216A" w:rsidRDefault="00DD36C9">
            <w:pPr>
              <w:pStyle w:val="Compact"/>
            </w:pPr>
            <w:r>
              <w:t>0.9 (0.4)</w:t>
            </w:r>
          </w:p>
        </w:tc>
      </w:tr>
      <w:tr w:rsidR="00E2216A">
        <w:tc>
          <w:tcPr>
            <w:tcW w:w="4679" w:type="dxa"/>
            <w:tcBorders>
              <w:top w:val="nil"/>
              <w:left w:val="nil"/>
              <w:bottom w:val="nil"/>
              <w:right w:val="nil"/>
            </w:tcBorders>
            <w:shd w:val="clear" w:color="auto" w:fill="auto"/>
          </w:tcPr>
          <w:p w:rsidR="00E2216A" w:rsidRDefault="00DD36C9">
            <w:pPr>
              <w:pStyle w:val="Compact"/>
            </w:pPr>
            <w:r>
              <w:t>20:3n-6</w:t>
            </w:r>
          </w:p>
        </w:tc>
        <w:tc>
          <w:tcPr>
            <w:tcW w:w="4680" w:type="dxa"/>
            <w:tcBorders>
              <w:top w:val="nil"/>
              <w:left w:val="nil"/>
              <w:bottom w:val="nil"/>
              <w:right w:val="nil"/>
            </w:tcBorders>
            <w:shd w:val="clear" w:color="auto" w:fill="auto"/>
          </w:tcPr>
          <w:p w:rsidR="00E2216A" w:rsidRDefault="00DD36C9">
            <w:pPr>
              <w:pStyle w:val="Compact"/>
            </w:pPr>
            <w:r>
              <w:t>1.5 (1.4)</w:t>
            </w:r>
          </w:p>
        </w:tc>
      </w:tr>
      <w:tr w:rsidR="00E2216A">
        <w:tc>
          <w:tcPr>
            <w:tcW w:w="4679" w:type="dxa"/>
            <w:tcBorders>
              <w:top w:val="nil"/>
              <w:left w:val="nil"/>
              <w:bottom w:val="nil"/>
              <w:right w:val="nil"/>
            </w:tcBorders>
            <w:shd w:val="clear" w:color="auto" w:fill="auto"/>
          </w:tcPr>
          <w:p w:rsidR="00E2216A" w:rsidRDefault="00DD36C9">
            <w:pPr>
              <w:pStyle w:val="Compact"/>
            </w:pPr>
            <w:r>
              <w:t>20:4n-6</w:t>
            </w:r>
          </w:p>
        </w:tc>
        <w:tc>
          <w:tcPr>
            <w:tcW w:w="4680" w:type="dxa"/>
            <w:tcBorders>
              <w:top w:val="nil"/>
              <w:left w:val="nil"/>
              <w:bottom w:val="nil"/>
              <w:right w:val="nil"/>
            </w:tcBorders>
            <w:shd w:val="clear" w:color="auto" w:fill="auto"/>
          </w:tcPr>
          <w:p w:rsidR="00E2216A" w:rsidRDefault="00DD36C9">
            <w:pPr>
              <w:pStyle w:val="Compact"/>
            </w:pPr>
            <w:r>
              <w:t>3.1 (1.4)</w:t>
            </w:r>
          </w:p>
        </w:tc>
      </w:tr>
      <w:tr w:rsidR="00E2216A">
        <w:tc>
          <w:tcPr>
            <w:tcW w:w="4679" w:type="dxa"/>
            <w:tcBorders>
              <w:top w:val="nil"/>
              <w:left w:val="nil"/>
              <w:bottom w:val="nil"/>
              <w:right w:val="nil"/>
            </w:tcBorders>
            <w:shd w:val="clear" w:color="auto" w:fill="auto"/>
          </w:tcPr>
          <w:p w:rsidR="00E2216A" w:rsidRDefault="00DD36C9">
            <w:pPr>
              <w:pStyle w:val="Compact"/>
            </w:pPr>
            <w:r>
              <w:t>22:4n-6</w:t>
            </w:r>
          </w:p>
        </w:tc>
        <w:tc>
          <w:tcPr>
            <w:tcW w:w="4680" w:type="dxa"/>
            <w:tcBorders>
              <w:top w:val="nil"/>
              <w:left w:val="nil"/>
              <w:bottom w:val="nil"/>
              <w:right w:val="nil"/>
            </w:tcBorders>
            <w:shd w:val="clear" w:color="auto" w:fill="auto"/>
          </w:tcPr>
          <w:p w:rsidR="00E2216A" w:rsidRDefault="00DD36C9">
            <w:pPr>
              <w:pStyle w:val="Compact"/>
            </w:pPr>
            <w:r>
              <w:t>0.4 (0.3)</w:t>
            </w:r>
          </w:p>
        </w:tc>
      </w:tr>
      <w:tr w:rsidR="00E2216A">
        <w:tc>
          <w:tcPr>
            <w:tcW w:w="4679" w:type="dxa"/>
            <w:tcBorders>
              <w:top w:val="nil"/>
              <w:left w:val="nil"/>
              <w:bottom w:val="nil"/>
              <w:right w:val="nil"/>
            </w:tcBorders>
            <w:shd w:val="clear" w:color="auto" w:fill="auto"/>
          </w:tcPr>
          <w:p w:rsidR="00E2216A" w:rsidRDefault="00DD36C9">
            <w:pPr>
              <w:pStyle w:val="Compact"/>
            </w:pPr>
            <w:r>
              <w:t>14:1n-7</w:t>
            </w:r>
          </w:p>
        </w:tc>
        <w:tc>
          <w:tcPr>
            <w:tcW w:w="4680" w:type="dxa"/>
            <w:tcBorders>
              <w:top w:val="nil"/>
              <w:left w:val="nil"/>
              <w:bottom w:val="nil"/>
              <w:right w:val="nil"/>
            </w:tcBorders>
            <w:shd w:val="clear" w:color="auto" w:fill="auto"/>
          </w:tcPr>
          <w:p w:rsidR="00E2216A" w:rsidRDefault="00DD36C9">
            <w:pPr>
              <w:pStyle w:val="Compact"/>
            </w:pPr>
            <w:r>
              <w:t>0.3 (0.3)</w:t>
            </w:r>
          </w:p>
        </w:tc>
      </w:tr>
      <w:tr w:rsidR="00E2216A">
        <w:tc>
          <w:tcPr>
            <w:tcW w:w="4679" w:type="dxa"/>
            <w:tcBorders>
              <w:top w:val="nil"/>
              <w:left w:val="nil"/>
              <w:bottom w:val="nil"/>
              <w:right w:val="nil"/>
            </w:tcBorders>
            <w:shd w:val="clear" w:color="auto" w:fill="auto"/>
          </w:tcPr>
          <w:p w:rsidR="00E2216A" w:rsidRDefault="00DD36C9">
            <w:pPr>
              <w:pStyle w:val="Compact"/>
            </w:pPr>
            <w:r>
              <w:t>16:1n-7</w:t>
            </w:r>
          </w:p>
        </w:tc>
        <w:tc>
          <w:tcPr>
            <w:tcW w:w="4680" w:type="dxa"/>
            <w:tcBorders>
              <w:top w:val="nil"/>
              <w:left w:val="nil"/>
              <w:bottom w:val="nil"/>
              <w:right w:val="nil"/>
            </w:tcBorders>
            <w:shd w:val="clear" w:color="auto" w:fill="auto"/>
          </w:tcPr>
          <w:p w:rsidR="00E2216A" w:rsidRDefault="00DD36C9">
            <w:pPr>
              <w:pStyle w:val="Compact"/>
            </w:pPr>
            <w:r>
              <w:t>10.3 (6.9)</w:t>
            </w:r>
          </w:p>
        </w:tc>
      </w:tr>
      <w:tr w:rsidR="00E2216A">
        <w:tc>
          <w:tcPr>
            <w:tcW w:w="4679" w:type="dxa"/>
            <w:tcBorders>
              <w:top w:val="nil"/>
              <w:left w:val="nil"/>
              <w:bottom w:val="nil"/>
              <w:right w:val="nil"/>
            </w:tcBorders>
            <w:shd w:val="clear" w:color="auto" w:fill="auto"/>
          </w:tcPr>
          <w:p w:rsidR="00E2216A" w:rsidRDefault="00DD36C9">
            <w:pPr>
              <w:pStyle w:val="Compact"/>
            </w:pPr>
            <w:r>
              <w:t>18:1n-7</w:t>
            </w:r>
          </w:p>
        </w:tc>
        <w:tc>
          <w:tcPr>
            <w:tcW w:w="4680" w:type="dxa"/>
            <w:tcBorders>
              <w:top w:val="nil"/>
              <w:left w:val="nil"/>
              <w:bottom w:val="nil"/>
              <w:right w:val="nil"/>
            </w:tcBorders>
            <w:shd w:val="clear" w:color="auto" w:fill="auto"/>
          </w:tcPr>
          <w:p w:rsidR="00E2216A" w:rsidRDefault="00DD36C9">
            <w:pPr>
              <w:pStyle w:val="Compact"/>
            </w:pPr>
            <w:r>
              <w:t>10.1 (4.0)</w:t>
            </w:r>
          </w:p>
        </w:tc>
      </w:tr>
      <w:tr w:rsidR="00E2216A">
        <w:tc>
          <w:tcPr>
            <w:tcW w:w="4679" w:type="dxa"/>
            <w:tcBorders>
              <w:top w:val="nil"/>
              <w:left w:val="nil"/>
              <w:bottom w:val="nil"/>
              <w:right w:val="nil"/>
            </w:tcBorders>
            <w:shd w:val="clear" w:color="auto" w:fill="auto"/>
          </w:tcPr>
          <w:p w:rsidR="00E2216A" w:rsidRDefault="00DD36C9">
            <w:pPr>
              <w:pStyle w:val="Compact"/>
            </w:pPr>
            <w:r>
              <w:t>18:1n-9</w:t>
            </w:r>
          </w:p>
        </w:tc>
        <w:tc>
          <w:tcPr>
            <w:tcW w:w="4680" w:type="dxa"/>
            <w:tcBorders>
              <w:top w:val="nil"/>
              <w:left w:val="nil"/>
              <w:bottom w:val="nil"/>
              <w:right w:val="nil"/>
            </w:tcBorders>
            <w:shd w:val="clear" w:color="auto" w:fill="auto"/>
          </w:tcPr>
          <w:p w:rsidR="00E2216A" w:rsidRDefault="00DD36C9">
            <w:pPr>
              <w:pStyle w:val="Compact"/>
            </w:pPr>
            <w:r>
              <w:t>142.5 (52.5)</w:t>
            </w:r>
          </w:p>
        </w:tc>
      </w:tr>
      <w:tr w:rsidR="00E2216A">
        <w:tc>
          <w:tcPr>
            <w:tcW w:w="4679" w:type="dxa"/>
            <w:tcBorders>
              <w:top w:val="nil"/>
              <w:left w:val="nil"/>
              <w:bottom w:val="nil"/>
              <w:right w:val="nil"/>
            </w:tcBorders>
            <w:shd w:val="clear" w:color="auto" w:fill="auto"/>
          </w:tcPr>
          <w:p w:rsidR="00E2216A" w:rsidRDefault="00DD36C9">
            <w:pPr>
              <w:pStyle w:val="Compact"/>
            </w:pPr>
            <w:r>
              <w:t>20:1n-9</w:t>
            </w:r>
          </w:p>
        </w:tc>
        <w:tc>
          <w:tcPr>
            <w:tcW w:w="4680" w:type="dxa"/>
            <w:tcBorders>
              <w:top w:val="nil"/>
              <w:left w:val="nil"/>
              <w:bottom w:val="nil"/>
              <w:right w:val="nil"/>
            </w:tcBorders>
            <w:shd w:val="clear" w:color="auto" w:fill="auto"/>
          </w:tcPr>
          <w:p w:rsidR="00E2216A" w:rsidRDefault="00DD36C9">
            <w:pPr>
              <w:pStyle w:val="Compact"/>
            </w:pPr>
            <w:r>
              <w:t>1.7 (1.5)</w:t>
            </w:r>
          </w:p>
        </w:tc>
      </w:tr>
      <w:tr w:rsidR="00E2216A">
        <w:tc>
          <w:tcPr>
            <w:tcW w:w="4679" w:type="dxa"/>
            <w:tcBorders>
              <w:top w:val="nil"/>
              <w:left w:val="nil"/>
              <w:bottom w:val="nil"/>
              <w:right w:val="nil"/>
            </w:tcBorders>
            <w:shd w:val="clear" w:color="auto" w:fill="auto"/>
          </w:tcPr>
          <w:p w:rsidR="00E2216A" w:rsidRDefault="00DD36C9">
            <w:pPr>
              <w:pStyle w:val="Compact"/>
            </w:pPr>
            <w:r>
              <w:t>22:1n-9</w:t>
            </w:r>
          </w:p>
        </w:tc>
        <w:tc>
          <w:tcPr>
            <w:tcW w:w="4680" w:type="dxa"/>
            <w:tcBorders>
              <w:top w:val="nil"/>
              <w:left w:val="nil"/>
              <w:bottom w:val="nil"/>
              <w:right w:val="nil"/>
            </w:tcBorders>
            <w:shd w:val="clear" w:color="auto" w:fill="auto"/>
          </w:tcPr>
          <w:p w:rsidR="00E2216A" w:rsidRDefault="00DD36C9">
            <w:pPr>
              <w:pStyle w:val="Compact"/>
            </w:pPr>
            <w:r>
              <w:t>0.3 (0.3)</w:t>
            </w:r>
          </w:p>
        </w:tc>
      </w:tr>
      <w:tr w:rsidR="00E2216A">
        <w:tc>
          <w:tcPr>
            <w:tcW w:w="4679" w:type="dxa"/>
            <w:tcBorders>
              <w:top w:val="nil"/>
              <w:left w:val="nil"/>
              <w:bottom w:val="nil"/>
              <w:right w:val="nil"/>
            </w:tcBorders>
            <w:shd w:val="clear" w:color="auto" w:fill="auto"/>
          </w:tcPr>
          <w:p w:rsidR="00E2216A" w:rsidRDefault="00DD36C9">
            <w:pPr>
              <w:pStyle w:val="Compact"/>
            </w:pPr>
            <w:r>
              <w:t>24:1n-9</w:t>
            </w:r>
          </w:p>
        </w:tc>
        <w:tc>
          <w:tcPr>
            <w:tcW w:w="4680" w:type="dxa"/>
            <w:tcBorders>
              <w:top w:val="nil"/>
              <w:left w:val="nil"/>
              <w:bottom w:val="nil"/>
              <w:right w:val="nil"/>
            </w:tcBorders>
            <w:shd w:val="clear" w:color="auto" w:fill="auto"/>
          </w:tcPr>
          <w:p w:rsidR="00E2216A" w:rsidRDefault="00DD36C9">
            <w:pPr>
              <w:pStyle w:val="Compact"/>
            </w:pPr>
            <w:r>
              <w:t>0.6 (0.8)</w:t>
            </w:r>
          </w:p>
        </w:tc>
      </w:tr>
      <w:tr w:rsidR="00E2216A">
        <w:tc>
          <w:tcPr>
            <w:tcW w:w="4679" w:type="dxa"/>
            <w:tcBorders>
              <w:top w:val="nil"/>
              <w:left w:val="nil"/>
              <w:bottom w:val="nil"/>
              <w:right w:val="nil"/>
            </w:tcBorders>
            <w:shd w:val="clear" w:color="auto" w:fill="auto"/>
          </w:tcPr>
          <w:p w:rsidR="00E2216A" w:rsidRDefault="00DD36C9">
            <w:pPr>
              <w:pStyle w:val="Compact"/>
            </w:pPr>
            <w:r>
              <w:t>14:0</w:t>
            </w:r>
          </w:p>
        </w:tc>
        <w:tc>
          <w:tcPr>
            <w:tcW w:w="4680" w:type="dxa"/>
            <w:tcBorders>
              <w:top w:val="nil"/>
              <w:left w:val="nil"/>
              <w:bottom w:val="nil"/>
              <w:right w:val="nil"/>
            </w:tcBorders>
            <w:shd w:val="clear" w:color="auto" w:fill="auto"/>
          </w:tcPr>
          <w:p w:rsidR="00E2216A" w:rsidRDefault="00DD36C9">
            <w:pPr>
              <w:pStyle w:val="Compact"/>
            </w:pPr>
            <w:r>
              <w:t>3.2 (2.9)</w:t>
            </w:r>
          </w:p>
        </w:tc>
      </w:tr>
      <w:tr w:rsidR="00E2216A">
        <w:tc>
          <w:tcPr>
            <w:tcW w:w="4679" w:type="dxa"/>
            <w:tcBorders>
              <w:top w:val="nil"/>
              <w:left w:val="nil"/>
              <w:bottom w:val="nil"/>
              <w:right w:val="nil"/>
            </w:tcBorders>
            <w:shd w:val="clear" w:color="auto" w:fill="auto"/>
          </w:tcPr>
          <w:p w:rsidR="00E2216A" w:rsidRDefault="00DD36C9">
            <w:pPr>
              <w:pStyle w:val="Compact"/>
            </w:pPr>
            <w:r>
              <w:t>16:0</w:t>
            </w:r>
          </w:p>
        </w:tc>
        <w:tc>
          <w:tcPr>
            <w:tcW w:w="4680" w:type="dxa"/>
            <w:tcBorders>
              <w:top w:val="nil"/>
              <w:left w:val="nil"/>
              <w:bottom w:val="nil"/>
              <w:right w:val="nil"/>
            </w:tcBorders>
            <w:shd w:val="clear" w:color="auto" w:fill="auto"/>
          </w:tcPr>
          <w:p w:rsidR="00E2216A" w:rsidRDefault="00DD36C9">
            <w:pPr>
              <w:pStyle w:val="Compact"/>
            </w:pPr>
            <w:r>
              <w:t>90.0 (33.8)</w:t>
            </w:r>
          </w:p>
        </w:tc>
      </w:tr>
      <w:tr w:rsidR="00E2216A">
        <w:tc>
          <w:tcPr>
            <w:tcW w:w="4679" w:type="dxa"/>
            <w:tcBorders>
              <w:top w:val="nil"/>
              <w:left w:val="nil"/>
              <w:bottom w:val="nil"/>
              <w:right w:val="nil"/>
            </w:tcBorders>
            <w:shd w:val="clear" w:color="auto" w:fill="auto"/>
          </w:tcPr>
          <w:p w:rsidR="00E2216A" w:rsidRDefault="00DD36C9">
            <w:pPr>
              <w:pStyle w:val="Compact"/>
            </w:pPr>
            <w:r>
              <w:t>18:0</w:t>
            </w:r>
          </w:p>
        </w:tc>
        <w:tc>
          <w:tcPr>
            <w:tcW w:w="4680" w:type="dxa"/>
            <w:tcBorders>
              <w:top w:val="nil"/>
              <w:left w:val="nil"/>
              <w:bottom w:val="nil"/>
              <w:right w:val="nil"/>
            </w:tcBorders>
            <w:shd w:val="clear" w:color="auto" w:fill="auto"/>
          </w:tcPr>
          <w:p w:rsidR="00E2216A" w:rsidRDefault="00DD36C9">
            <w:pPr>
              <w:pStyle w:val="Compact"/>
            </w:pPr>
            <w:r>
              <w:t>55.2 (14.1)</w:t>
            </w:r>
          </w:p>
        </w:tc>
      </w:tr>
      <w:tr w:rsidR="00E2216A">
        <w:tc>
          <w:tcPr>
            <w:tcW w:w="4679" w:type="dxa"/>
            <w:tcBorders>
              <w:top w:val="nil"/>
              <w:left w:val="nil"/>
              <w:bottom w:val="nil"/>
              <w:right w:val="nil"/>
            </w:tcBorders>
            <w:shd w:val="clear" w:color="auto" w:fill="auto"/>
          </w:tcPr>
          <w:p w:rsidR="00E2216A" w:rsidRDefault="00DD36C9">
            <w:pPr>
              <w:pStyle w:val="Compact"/>
            </w:pPr>
            <w:r>
              <w:lastRenderedPageBreak/>
              <w:t>20:0</w:t>
            </w:r>
          </w:p>
        </w:tc>
        <w:tc>
          <w:tcPr>
            <w:tcW w:w="4680" w:type="dxa"/>
            <w:tcBorders>
              <w:top w:val="nil"/>
              <w:left w:val="nil"/>
              <w:bottom w:val="nil"/>
              <w:right w:val="nil"/>
            </w:tcBorders>
            <w:shd w:val="clear" w:color="auto" w:fill="auto"/>
          </w:tcPr>
          <w:p w:rsidR="00E2216A" w:rsidRDefault="00DD36C9">
            <w:pPr>
              <w:pStyle w:val="Compact"/>
            </w:pPr>
            <w:r>
              <w:t>0.7 (0.3)</w:t>
            </w:r>
          </w:p>
        </w:tc>
      </w:tr>
      <w:tr w:rsidR="00E2216A">
        <w:tc>
          <w:tcPr>
            <w:tcW w:w="4679" w:type="dxa"/>
            <w:tcBorders>
              <w:top w:val="nil"/>
              <w:left w:val="nil"/>
              <w:bottom w:val="nil"/>
              <w:right w:val="nil"/>
            </w:tcBorders>
            <w:shd w:val="clear" w:color="auto" w:fill="auto"/>
          </w:tcPr>
          <w:p w:rsidR="00E2216A" w:rsidRDefault="00DD36C9">
            <w:pPr>
              <w:pStyle w:val="Compact"/>
            </w:pPr>
            <w:r>
              <w:t>22:0</w:t>
            </w:r>
          </w:p>
        </w:tc>
        <w:tc>
          <w:tcPr>
            <w:tcW w:w="4680" w:type="dxa"/>
            <w:tcBorders>
              <w:top w:val="nil"/>
              <w:left w:val="nil"/>
              <w:bottom w:val="nil"/>
              <w:right w:val="nil"/>
            </w:tcBorders>
            <w:shd w:val="clear" w:color="auto" w:fill="auto"/>
          </w:tcPr>
          <w:p w:rsidR="00E2216A" w:rsidRDefault="00DD36C9">
            <w:pPr>
              <w:pStyle w:val="Compact"/>
            </w:pPr>
            <w:r>
              <w:t>0.2 (0.2)</w:t>
            </w:r>
          </w:p>
        </w:tc>
      </w:tr>
      <w:tr w:rsidR="00E2216A">
        <w:tc>
          <w:tcPr>
            <w:tcW w:w="4679" w:type="dxa"/>
            <w:tcBorders>
              <w:top w:val="nil"/>
              <w:left w:val="nil"/>
              <w:bottom w:val="nil"/>
              <w:right w:val="nil"/>
            </w:tcBorders>
            <w:shd w:val="clear" w:color="auto" w:fill="auto"/>
          </w:tcPr>
          <w:p w:rsidR="00E2216A" w:rsidRDefault="00DD36C9">
            <w:pPr>
              <w:pStyle w:val="Compact"/>
            </w:pPr>
            <w:r>
              <w:t>Total</w:t>
            </w:r>
          </w:p>
        </w:tc>
        <w:tc>
          <w:tcPr>
            <w:tcW w:w="4680" w:type="dxa"/>
            <w:tcBorders>
              <w:top w:val="nil"/>
              <w:left w:val="nil"/>
              <w:bottom w:val="nil"/>
              <w:right w:val="nil"/>
            </w:tcBorders>
            <w:shd w:val="clear" w:color="auto" w:fill="auto"/>
          </w:tcPr>
          <w:p w:rsidR="00E2216A" w:rsidRDefault="00DD36C9">
            <w:pPr>
              <w:pStyle w:val="Compact"/>
            </w:pPr>
            <w:r>
              <w:t>383.4 (116.4)</w:t>
            </w:r>
          </w:p>
        </w:tc>
      </w:tr>
    </w:tbl>
    <w:p w:rsidR="00E2216A" w:rsidRDefault="00DD36C9">
      <w:r>
        <w:rPr>
          <w:noProof/>
          <w:lang w:val="en-CA" w:eastAsia="en-CA"/>
        </w:rPr>
        <w:drawing>
          <wp:inline distT="0" distB="0" distL="114935" distR="114935">
            <wp:extent cx="5943600" cy="5094605"/>
            <wp:effectExtent l="0" t="0" r="0" b="0"/>
            <wp:docPr id="4" name="Picture" descr="Supplemental Figure S 2: Pearson correlation heatmap of non-esterified fatty acids (nmol/mL) and basic PROMISE participant characteristics for the baseline visit (2004-2006). Darkness of the colour indicates the magnitude of the correlation, with orange indicating positive and blue indicating negative corre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Supplemental Figure S 2: Pearson correlation heatmap of non-esterified fatty acids (nmol/mL) and basic PROMISE participant characteristics for the baseline visit (2004-2006). Darkness of the colour indicates the magnitude of the correlation, with orange indicating positive and blue indicating negative correlations."/>
                    <pic:cNvPicPr>
                      <a:picLocks noChangeAspect="1" noChangeArrowheads="1"/>
                    </pic:cNvPicPr>
                  </pic:nvPicPr>
                  <pic:blipFill>
                    <a:blip r:embed="rId11"/>
                    <a:stretch>
                      <a:fillRect/>
                    </a:stretch>
                  </pic:blipFill>
                  <pic:spPr bwMode="auto">
                    <a:xfrm>
                      <a:off x="0" y="0"/>
                      <a:ext cx="5943600" cy="5094605"/>
                    </a:xfrm>
                    <a:prstGeom prst="rect">
                      <a:avLst/>
                    </a:prstGeom>
                    <a:noFill/>
                    <a:ln w="9525">
                      <a:noFill/>
                      <a:miter lim="800000"/>
                      <a:headEnd/>
                      <a:tailEnd/>
                    </a:ln>
                  </pic:spPr>
                </pic:pic>
              </a:graphicData>
            </a:graphic>
          </wp:inline>
        </w:drawing>
      </w:r>
    </w:p>
    <w:p w:rsidR="00E2216A" w:rsidRDefault="00DD36C9">
      <w:pPr>
        <w:pStyle w:val="ImageCaption"/>
      </w:pPr>
      <w:r>
        <w:t>Supplemental Figure S2: Pearson correlation heatmap of non-esterified fatty acids (nmol/mL) and basic PROMISE participant characteristics for the baseline visit (2004-2006). Darkness of the colour indicates the magnitude of the correlation, with orange indicating positive and blue indicating negative correlations.</w:t>
      </w:r>
    </w:p>
    <w:p w:rsidR="00E2216A" w:rsidRDefault="00DD36C9">
      <w:r>
        <w:rPr>
          <w:noProof/>
          <w:lang w:val="en-CA" w:eastAsia="en-CA"/>
        </w:rPr>
        <w:lastRenderedPageBreak/>
        <w:drawing>
          <wp:inline distT="0" distB="0" distL="114935" distR="114935">
            <wp:extent cx="5943600" cy="5094605"/>
            <wp:effectExtent l="0" t="0" r="0" b="0"/>
            <wp:docPr id="5" name="Picture" descr="Supplemental Figure S 3: Unadjusted generalized estimating equation modeling of the longitudinal association of individual non-esterified fatty acids (mol% and nmol/mL) with insulin sensitivity and beta-cell function over 6 years in the PROMISE cohort. GEE models are only adjusted for time. Outcome variables were log-transformed, predictor variables were scaled, and x-axis values were exponentiated to represent percent difference per SD increase in the fatty acid. P-values were adjusted for the BH false discovery rate, with the largest dot representing a significant (p&lt;0.05) 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Supplemental Figure S 3: Unadjusted generalized estimating equation modeling of the longitudinal association of individual non-esterified fatty acids (mol% and nmol/mL) with insulin sensitivity and beta-cell function over 6 years in the PROMISE cohort. GEE models are only adjusted for time. Outcome variables were log-transformed, predictor variables were scaled, and x-axis values were exponentiated to represent percent difference per SD increase in the fatty acid. P-values were adjusted for the BH false discovery rate, with the largest dot representing a significant (p&lt;0.05) association."/>
                    <pic:cNvPicPr>
                      <a:picLocks noChangeAspect="1" noChangeArrowheads="1"/>
                    </pic:cNvPicPr>
                  </pic:nvPicPr>
                  <pic:blipFill>
                    <a:blip r:embed="rId12"/>
                    <a:stretch>
                      <a:fillRect/>
                    </a:stretch>
                  </pic:blipFill>
                  <pic:spPr bwMode="auto">
                    <a:xfrm>
                      <a:off x="0" y="0"/>
                      <a:ext cx="5943600" cy="5094605"/>
                    </a:xfrm>
                    <a:prstGeom prst="rect">
                      <a:avLst/>
                    </a:prstGeom>
                    <a:noFill/>
                    <a:ln w="9525">
                      <a:noFill/>
                      <a:miter lim="800000"/>
                      <a:headEnd/>
                      <a:tailEnd/>
                    </a:ln>
                  </pic:spPr>
                </pic:pic>
              </a:graphicData>
            </a:graphic>
          </wp:inline>
        </w:drawing>
      </w:r>
    </w:p>
    <w:p w:rsidR="00E2216A" w:rsidRDefault="00DD36C9">
      <w:pPr>
        <w:pStyle w:val="ImageCaption"/>
      </w:pPr>
      <w:r>
        <w:t>Supplemental Figure S3: Unadjusted generalized estimating equation modeling of the longitudinal association of individual non-esterified fatty acids (mol% and nmol/mL) with insulin sensitivity and beta-cell function over 6 years in the PROMISE cohort. GEE models are only adjusted for time. Outcome variables were log-transformed, predictor variables were scaled, and x-axis values were exponentiated to represent percent difference per SD increase in the fatty acid. P-values were adjusted for the BH false discovery rate, with the largest dot representing a significant (p&lt;0.05) association.</w:t>
      </w:r>
    </w:p>
    <w:p w:rsidR="00E2216A" w:rsidRDefault="00DD36C9">
      <w:pPr>
        <w:pStyle w:val="TableCaption"/>
      </w:pPr>
      <w:r>
        <w:lastRenderedPageBreak/>
        <w:t>Supplemental Table S3: Longitudinal associations of individual non-esterified fatty acids (mol% and nmol/mL) with insulin sensitivity and beta-cell function over the 6 years in the PROMISE cohort. GEE models were adjusted for time, sex, ethnicity, baseline age, WC, ALT, and family history of diabetes. Outcome variables were log-transformed, predictor variables were scaled, and x-axis values were exponentiated to represent percent difference per SD increase in the fatty acid. P-values were adjusted for the BH false discovery rate, with significant (p&lt;0.05) associations indicated by asterisk (*).</w:t>
      </w:r>
    </w:p>
    <w:tbl>
      <w:tblPr>
        <w:tblW w:w="9266" w:type="dxa"/>
        <w:tblBorders>
          <w:top w:val="nil"/>
          <w:left w:val="nil"/>
          <w:bottom w:val="single" w:sz="6" w:space="0" w:color="000001"/>
          <w:right w:val="nil"/>
          <w:insideH w:val="single" w:sz="6" w:space="0" w:color="000001"/>
          <w:insideV w:val="nil"/>
        </w:tblBorders>
        <w:tblLook w:val="04A0" w:firstRow="1" w:lastRow="0" w:firstColumn="1" w:lastColumn="0" w:noHBand="0" w:noVBand="1"/>
      </w:tblPr>
      <w:tblGrid>
        <w:gridCol w:w="1403"/>
        <w:gridCol w:w="1778"/>
        <w:gridCol w:w="1872"/>
        <w:gridCol w:w="2152"/>
        <w:gridCol w:w="2061"/>
      </w:tblGrid>
      <w:tr w:rsidR="00E2216A">
        <w:tc>
          <w:tcPr>
            <w:tcW w:w="1403" w:type="dxa"/>
            <w:tcBorders>
              <w:top w:val="nil"/>
              <w:left w:val="nil"/>
              <w:bottom w:val="single" w:sz="6" w:space="0" w:color="000001"/>
              <w:right w:val="nil"/>
            </w:tcBorders>
            <w:shd w:val="clear" w:color="auto" w:fill="auto"/>
            <w:vAlign w:val="bottom"/>
          </w:tcPr>
          <w:p w:rsidR="00E2216A" w:rsidRDefault="00DD36C9">
            <w:pPr>
              <w:pStyle w:val="Compact"/>
            </w:pPr>
            <w:r>
              <w:t>Fatty acid</w:t>
            </w:r>
          </w:p>
        </w:tc>
        <w:tc>
          <w:tcPr>
            <w:tcW w:w="1778" w:type="dxa"/>
            <w:tcBorders>
              <w:top w:val="nil"/>
              <w:left w:val="nil"/>
              <w:bottom w:val="single" w:sz="6" w:space="0" w:color="000001"/>
              <w:right w:val="nil"/>
            </w:tcBorders>
            <w:shd w:val="clear" w:color="auto" w:fill="auto"/>
            <w:vAlign w:val="bottom"/>
          </w:tcPr>
          <w:p w:rsidR="00E2216A" w:rsidRDefault="00DD36C9">
            <w:pPr>
              <w:pStyle w:val="Compact"/>
            </w:pPr>
            <w:r>
              <w:t>log(1/HOMA-IR)</w:t>
            </w:r>
          </w:p>
        </w:tc>
        <w:tc>
          <w:tcPr>
            <w:tcW w:w="1872" w:type="dxa"/>
            <w:tcBorders>
              <w:top w:val="nil"/>
              <w:left w:val="nil"/>
              <w:bottom w:val="single" w:sz="6" w:space="0" w:color="000001"/>
              <w:right w:val="nil"/>
            </w:tcBorders>
            <w:shd w:val="clear" w:color="auto" w:fill="auto"/>
            <w:vAlign w:val="bottom"/>
          </w:tcPr>
          <w:p w:rsidR="00E2216A" w:rsidRDefault="00DD36C9">
            <w:pPr>
              <w:pStyle w:val="Compact"/>
            </w:pPr>
            <w:r>
              <w:t>log(ISI)</w:t>
            </w:r>
          </w:p>
        </w:tc>
        <w:tc>
          <w:tcPr>
            <w:tcW w:w="2152" w:type="dxa"/>
            <w:tcBorders>
              <w:top w:val="nil"/>
              <w:left w:val="nil"/>
              <w:bottom w:val="single" w:sz="6" w:space="0" w:color="000001"/>
              <w:right w:val="nil"/>
            </w:tcBorders>
            <w:shd w:val="clear" w:color="auto" w:fill="auto"/>
            <w:vAlign w:val="bottom"/>
          </w:tcPr>
          <w:p w:rsidR="00E2216A" w:rsidRDefault="00DD36C9">
            <w:pPr>
              <w:pStyle w:val="Compact"/>
            </w:pPr>
            <w:r>
              <w:t>log(IGI/IR)</w:t>
            </w:r>
          </w:p>
        </w:tc>
        <w:tc>
          <w:tcPr>
            <w:tcW w:w="2061" w:type="dxa"/>
            <w:tcBorders>
              <w:top w:val="nil"/>
              <w:left w:val="nil"/>
              <w:bottom w:val="single" w:sz="6" w:space="0" w:color="000001"/>
              <w:right w:val="nil"/>
            </w:tcBorders>
            <w:shd w:val="clear" w:color="auto" w:fill="auto"/>
            <w:vAlign w:val="bottom"/>
          </w:tcPr>
          <w:p w:rsidR="00E2216A" w:rsidRDefault="00DD36C9">
            <w:pPr>
              <w:pStyle w:val="Compact"/>
            </w:pPr>
            <w:r>
              <w:t>log(ISSI-2)</w:t>
            </w:r>
          </w:p>
        </w:tc>
      </w:tr>
      <w:tr w:rsidR="00E2216A">
        <w:tc>
          <w:tcPr>
            <w:tcW w:w="1403" w:type="dxa"/>
            <w:tcBorders>
              <w:top w:val="nil"/>
              <w:left w:val="nil"/>
              <w:bottom w:val="nil"/>
              <w:right w:val="nil"/>
            </w:tcBorders>
            <w:shd w:val="clear" w:color="auto" w:fill="auto"/>
          </w:tcPr>
          <w:p w:rsidR="00E2216A" w:rsidRDefault="00DD36C9">
            <w:pPr>
              <w:pStyle w:val="Compact"/>
              <w:rPr>
                <w:b/>
              </w:rPr>
            </w:pPr>
            <w:r>
              <w:rPr>
                <w:b/>
              </w:rPr>
              <w:t>mol%</w:t>
            </w:r>
          </w:p>
        </w:tc>
        <w:tc>
          <w:tcPr>
            <w:tcW w:w="1778" w:type="dxa"/>
            <w:tcBorders>
              <w:top w:val="nil"/>
              <w:left w:val="nil"/>
              <w:bottom w:val="nil"/>
              <w:right w:val="nil"/>
            </w:tcBorders>
            <w:shd w:val="clear" w:color="auto" w:fill="auto"/>
          </w:tcPr>
          <w:p w:rsidR="00E2216A" w:rsidRDefault="00E2216A"/>
        </w:tc>
        <w:tc>
          <w:tcPr>
            <w:tcW w:w="1872" w:type="dxa"/>
            <w:tcBorders>
              <w:top w:val="nil"/>
              <w:left w:val="nil"/>
              <w:bottom w:val="nil"/>
              <w:right w:val="nil"/>
            </w:tcBorders>
            <w:shd w:val="clear" w:color="auto" w:fill="auto"/>
          </w:tcPr>
          <w:p w:rsidR="00E2216A" w:rsidRDefault="00E2216A"/>
        </w:tc>
        <w:tc>
          <w:tcPr>
            <w:tcW w:w="2152" w:type="dxa"/>
            <w:tcBorders>
              <w:top w:val="nil"/>
              <w:left w:val="nil"/>
              <w:bottom w:val="nil"/>
              <w:right w:val="nil"/>
            </w:tcBorders>
            <w:shd w:val="clear" w:color="auto" w:fill="auto"/>
          </w:tcPr>
          <w:p w:rsidR="00E2216A" w:rsidRDefault="00E2216A"/>
        </w:tc>
        <w:tc>
          <w:tcPr>
            <w:tcW w:w="2061" w:type="dxa"/>
            <w:tcBorders>
              <w:top w:val="nil"/>
              <w:left w:val="nil"/>
              <w:bottom w:val="nil"/>
              <w:right w:val="nil"/>
            </w:tcBorders>
            <w:shd w:val="clear" w:color="auto" w:fill="auto"/>
          </w:tcPr>
          <w:p w:rsidR="00E2216A" w:rsidRDefault="00E2216A"/>
        </w:tc>
      </w:tr>
      <w:tr w:rsidR="00E2216A">
        <w:tc>
          <w:tcPr>
            <w:tcW w:w="1403" w:type="dxa"/>
            <w:tcBorders>
              <w:top w:val="nil"/>
              <w:left w:val="nil"/>
              <w:bottom w:val="nil"/>
              <w:right w:val="nil"/>
            </w:tcBorders>
            <w:shd w:val="clear" w:color="auto" w:fill="auto"/>
          </w:tcPr>
          <w:p w:rsidR="00E2216A" w:rsidRDefault="00DD36C9">
            <w:pPr>
              <w:pStyle w:val="Compact"/>
            </w:pPr>
            <w:r>
              <w:t>14:0</w:t>
            </w:r>
          </w:p>
        </w:tc>
        <w:tc>
          <w:tcPr>
            <w:tcW w:w="1778" w:type="dxa"/>
            <w:tcBorders>
              <w:top w:val="nil"/>
              <w:left w:val="nil"/>
              <w:bottom w:val="nil"/>
              <w:right w:val="nil"/>
            </w:tcBorders>
            <w:shd w:val="clear" w:color="auto" w:fill="auto"/>
          </w:tcPr>
          <w:p w:rsidR="00E2216A" w:rsidRDefault="00DD36C9">
            <w:pPr>
              <w:pStyle w:val="Compact"/>
            </w:pPr>
            <w:r>
              <w:t>3.1 (-1.2, 7.6)</w:t>
            </w:r>
          </w:p>
        </w:tc>
        <w:tc>
          <w:tcPr>
            <w:tcW w:w="1872" w:type="dxa"/>
            <w:tcBorders>
              <w:top w:val="nil"/>
              <w:left w:val="nil"/>
              <w:bottom w:val="nil"/>
              <w:right w:val="nil"/>
            </w:tcBorders>
            <w:shd w:val="clear" w:color="auto" w:fill="auto"/>
          </w:tcPr>
          <w:p w:rsidR="00E2216A" w:rsidRDefault="00DD36C9">
            <w:pPr>
              <w:pStyle w:val="Compact"/>
            </w:pPr>
            <w:r>
              <w:t>4.7 (0.2, 9.5)</w:t>
            </w:r>
          </w:p>
        </w:tc>
        <w:tc>
          <w:tcPr>
            <w:tcW w:w="2152" w:type="dxa"/>
            <w:tcBorders>
              <w:top w:val="nil"/>
              <w:left w:val="nil"/>
              <w:bottom w:val="nil"/>
              <w:right w:val="nil"/>
            </w:tcBorders>
            <w:shd w:val="clear" w:color="auto" w:fill="auto"/>
          </w:tcPr>
          <w:p w:rsidR="00E2216A" w:rsidRDefault="00DD36C9">
            <w:pPr>
              <w:pStyle w:val="Compact"/>
            </w:pPr>
            <w:r>
              <w:t>-1.8 (-7.3, 4.1)</w:t>
            </w:r>
          </w:p>
        </w:tc>
        <w:tc>
          <w:tcPr>
            <w:tcW w:w="2061" w:type="dxa"/>
            <w:tcBorders>
              <w:top w:val="nil"/>
              <w:left w:val="nil"/>
              <w:bottom w:val="nil"/>
              <w:right w:val="nil"/>
            </w:tcBorders>
            <w:shd w:val="clear" w:color="auto" w:fill="auto"/>
          </w:tcPr>
          <w:p w:rsidR="00E2216A" w:rsidRDefault="00DD36C9">
            <w:pPr>
              <w:pStyle w:val="Compact"/>
            </w:pPr>
            <w:r>
              <w:t>-0.5 (-3.3, 2.4)</w:t>
            </w:r>
          </w:p>
        </w:tc>
      </w:tr>
      <w:tr w:rsidR="00E2216A">
        <w:tc>
          <w:tcPr>
            <w:tcW w:w="1403" w:type="dxa"/>
            <w:tcBorders>
              <w:top w:val="nil"/>
              <w:left w:val="nil"/>
              <w:bottom w:val="nil"/>
              <w:right w:val="nil"/>
            </w:tcBorders>
            <w:shd w:val="clear" w:color="auto" w:fill="auto"/>
          </w:tcPr>
          <w:p w:rsidR="00E2216A" w:rsidRDefault="00DD36C9">
            <w:pPr>
              <w:pStyle w:val="Compact"/>
            </w:pPr>
            <w:r>
              <w:t>16:0</w:t>
            </w:r>
          </w:p>
        </w:tc>
        <w:tc>
          <w:tcPr>
            <w:tcW w:w="1778" w:type="dxa"/>
            <w:tcBorders>
              <w:top w:val="nil"/>
              <w:left w:val="nil"/>
              <w:bottom w:val="nil"/>
              <w:right w:val="nil"/>
            </w:tcBorders>
            <w:shd w:val="clear" w:color="auto" w:fill="auto"/>
          </w:tcPr>
          <w:p w:rsidR="00E2216A" w:rsidRDefault="00DD36C9">
            <w:pPr>
              <w:pStyle w:val="Compact"/>
            </w:pPr>
            <w:r>
              <w:t>-0.9 (-4.5, 2.8)</w:t>
            </w:r>
          </w:p>
        </w:tc>
        <w:tc>
          <w:tcPr>
            <w:tcW w:w="1872" w:type="dxa"/>
            <w:tcBorders>
              <w:top w:val="nil"/>
              <w:left w:val="nil"/>
              <w:bottom w:val="nil"/>
              <w:right w:val="nil"/>
            </w:tcBorders>
            <w:shd w:val="clear" w:color="auto" w:fill="auto"/>
          </w:tcPr>
          <w:p w:rsidR="00E2216A" w:rsidRDefault="00DD36C9">
            <w:pPr>
              <w:pStyle w:val="Compact"/>
            </w:pPr>
            <w:r>
              <w:t>-0.7 (-4.7, 3.4)</w:t>
            </w:r>
          </w:p>
        </w:tc>
        <w:tc>
          <w:tcPr>
            <w:tcW w:w="2152" w:type="dxa"/>
            <w:tcBorders>
              <w:top w:val="nil"/>
              <w:left w:val="nil"/>
              <w:bottom w:val="nil"/>
              <w:right w:val="nil"/>
            </w:tcBorders>
            <w:shd w:val="clear" w:color="auto" w:fill="auto"/>
          </w:tcPr>
          <w:p w:rsidR="00E2216A" w:rsidRDefault="00DD36C9">
            <w:pPr>
              <w:pStyle w:val="Compact"/>
            </w:pPr>
            <w:r>
              <w:t>-1.6 (-6.9, 4.0)</w:t>
            </w:r>
          </w:p>
        </w:tc>
        <w:tc>
          <w:tcPr>
            <w:tcW w:w="2061" w:type="dxa"/>
            <w:tcBorders>
              <w:top w:val="nil"/>
              <w:left w:val="nil"/>
              <w:bottom w:val="nil"/>
              <w:right w:val="nil"/>
            </w:tcBorders>
            <w:shd w:val="clear" w:color="auto" w:fill="auto"/>
          </w:tcPr>
          <w:p w:rsidR="00E2216A" w:rsidRDefault="00DD36C9">
            <w:pPr>
              <w:pStyle w:val="Compact"/>
            </w:pPr>
            <w:r>
              <w:t>-0.6 (-3.2, 2.1)</w:t>
            </w:r>
          </w:p>
        </w:tc>
      </w:tr>
      <w:tr w:rsidR="00E2216A">
        <w:tc>
          <w:tcPr>
            <w:tcW w:w="1403" w:type="dxa"/>
            <w:tcBorders>
              <w:top w:val="nil"/>
              <w:left w:val="nil"/>
              <w:bottom w:val="nil"/>
              <w:right w:val="nil"/>
            </w:tcBorders>
            <w:shd w:val="clear" w:color="auto" w:fill="auto"/>
          </w:tcPr>
          <w:p w:rsidR="00E2216A" w:rsidRDefault="00DD36C9">
            <w:pPr>
              <w:pStyle w:val="Compact"/>
            </w:pPr>
            <w:r>
              <w:t>18:0</w:t>
            </w:r>
          </w:p>
        </w:tc>
        <w:tc>
          <w:tcPr>
            <w:tcW w:w="1778" w:type="dxa"/>
            <w:tcBorders>
              <w:top w:val="nil"/>
              <w:left w:val="nil"/>
              <w:bottom w:val="nil"/>
              <w:right w:val="nil"/>
            </w:tcBorders>
            <w:shd w:val="clear" w:color="auto" w:fill="auto"/>
          </w:tcPr>
          <w:p w:rsidR="00E2216A" w:rsidRDefault="00DD36C9">
            <w:pPr>
              <w:pStyle w:val="Compact"/>
            </w:pPr>
            <w:r>
              <w:t>0.3 (-3.8, 4.6)</w:t>
            </w:r>
          </w:p>
        </w:tc>
        <w:tc>
          <w:tcPr>
            <w:tcW w:w="1872" w:type="dxa"/>
            <w:tcBorders>
              <w:top w:val="nil"/>
              <w:left w:val="nil"/>
              <w:bottom w:val="nil"/>
              <w:right w:val="nil"/>
            </w:tcBorders>
            <w:shd w:val="clear" w:color="auto" w:fill="auto"/>
          </w:tcPr>
          <w:p w:rsidR="00E2216A" w:rsidRDefault="00DD36C9">
            <w:pPr>
              <w:pStyle w:val="Compact"/>
            </w:pPr>
            <w:r>
              <w:t>1.7 (-2.6, 6.3)</w:t>
            </w:r>
          </w:p>
        </w:tc>
        <w:tc>
          <w:tcPr>
            <w:tcW w:w="2152" w:type="dxa"/>
            <w:tcBorders>
              <w:top w:val="nil"/>
              <w:left w:val="nil"/>
              <w:bottom w:val="nil"/>
              <w:right w:val="nil"/>
            </w:tcBorders>
            <w:shd w:val="clear" w:color="auto" w:fill="auto"/>
          </w:tcPr>
          <w:p w:rsidR="00E2216A" w:rsidRDefault="00DD36C9">
            <w:pPr>
              <w:pStyle w:val="Compact"/>
            </w:pPr>
            <w:r>
              <w:t>5.1 (-0.9, 11.5)</w:t>
            </w:r>
          </w:p>
        </w:tc>
        <w:tc>
          <w:tcPr>
            <w:tcW w:w="2061" w:type="dxa"/>
            <w:tcBorders>
              <w:top w:val="nil"/>
              <w:left w:val="nil"/>
              <w:bottom w:val="nil"/>
              <w:right w:val="nil"/>
            </w:tcBorders>
            <w:shd w:val="clear" w:color="auto" w:fill="auto"/>
          </w:tcPr>
          <w:p w:rsidR="00E2216A" w:rsidRDefault="00DD36C9">
            <w:pPr>
              <w:pStyle w:val="Compact"/>
            </w:pPr>
            <w:r>
              <w:t>2.4 (-0.6, 5.5)</w:t>
            </w:r>
          </w:p>
        </w:tc>
      </w:tr>
      <w:tr w:rsidR="00E2216A">
        <w:tc>
          <w:tcPr>
            <w:tcW w:w="1403" w:type="dxa"/>
            <w:tcBorders>
              <w:top w:val="nil"/>
              <w:left w:val="nil"/>
              <w:bottom w:val="nil"/>
              <w:right w:val="nil"/>
            </w:tcBorders>
            <w:shd w:val="clear" w:color="auto" w:fill="auto"/>
          </w:tcPr>
          <w:p w:rsidR="00E2216A" w:rsidRDefault="00DD36C9">
            <w:pPr>
              <w:pStyle w:val="Compact"/>
            </w:pPr>
            <w:r>
              <w:t>20:0</w:t>
            </w:r>
          </w:p>
        </w:tc>
        <w:tc>
          <w:tcPr>
            <w:tcW w:w="1778" w:type="dxa"/>
            <w:tcBorders>
              <w:top w:val="nil"/>
              <w:left w:val="nil"/>
              <w:bottom w:val="nil"/>
              <w:right w:val="nil"/>
            </w:tcBorders>
            <w:shd w:val="clear" w:color="auto" w:fill="auto"/>
          </w:tcPr>
          <w:p w:rsidR="00E2216A" w:rsidRDefault="00DD36C9">
            <w:pPr>
              <w:pStyle w:val="Compact"/>
            </w:pPr>
            <w:r>
              <w:t>1.5 (-3.3, 6.4)</w:t>
            </w:r>
          </w:p>
        </w:tc>
        <w:tc>
          <w:tcPr>
            <w:tcW w:w="1872" w:type="dxa"/>
            <w:tcBorders>
              <w:top w:val="nil"/>
              <w:left w:val="nil"/>
              <w:bottom w:val="nil"/>
              <w:right w:val="nil"/>
            </w:tcBorders>
            <w:shd w:val="clear" w:color="auto" w:fill="auto"/>
          </w:tcPr>
          <w:p w:rsidR="00E2216A" w:rsidRDefault="00DD36C9">
            <w:pPr>
              <w:pStyle w:val="Compact"/>
            </w:pPr>
            <w:r>
              <w:t>2.2 (-2.8, 7.5)</w:t>
            </w:r>
          </w:p>
        </w:tc>
        <w:tc>
          <w:tcPr>
            <w:tcW w:w="2152" w:type="dxa"/>
            <w:tcBorders>
              <w:top w:val="nil"/>
              <w:left w:val="nil"/>
              <w:bottom w:val="nil"/>
              <w:right w:val="nil"/>
            </w:tcBorders>
            <w:shd w:val="clear" w:color="auto" w:fill="auto"/>
          </w:tcPr>
          <w:p w:rsidR="00E2216A" w:rsidRDefault="00DD36C9">
            <w:pPr>
              <w:pStyle w:val="Compact"/>
            </w:pPr>
            <w:r>
              <w:t>2.6 (-3.2, 8.9)</w:t>
            </w:r>
          </w:p>
        </w:tc>
        <w:tc>
          <w:tcPr>
            <w:tcW w:w="2061" w:type="dxa"/>
            <w:tcBorders>
              <w:top w:val="nil"/>
              <w:left w:val="nil"/>
              <w:bottom w:val="nil"/>
              <w:right w:val="nil"/>
            </w:tcBorders>
            <w:shd w:val="clear" w:color="auto" w:fill="auto"/>
          </w:tcPr>
          <w:p w:rsidR="00E2216A" w:rsidRDefault="00DD36C9">
            <w:pPr>
              <w:pStyle w:val="Compact"/>
            </w:pPr>
            <w:r>
              <w:t>1.0 (-2.0, 4.1)</w:t>
            </w:r>
          </w:p>
        </w:tc>
      </w:tr>
      <w:tr w:rsidR="00E2216A">
        <w:tc>
          <w:tcPr>
            <w:tcW w:w="1403" w:type="dxa"/>
            <w:tcBorders>
              <w:top w:val="nil"/>
              <w:left w:val="nil"/>
              <w:bottom w:val="nil"/>
              <w:right w:val="nil"/>
            </w:tcBorders>
            <w:shd w:val="clear" w:color="auto" w:fill="auto"/>
          </w:tcPr>
          <w:p w:rsidR="00E2216A" w:rsidRDefault="00DD36C9">
            <w:pPr>
              <w:pStyle w:val="Compact"/>
            </w:pPr>
            <w:r>
              <w:t>22:0</w:t>
            </w:r>
          </w:p>
        </w:tc>
        <w:tc>
          <w:tcPr>
            <w:tcW w:w="1778" w:type="dxa"/>
            <w:tcBorders>
              <w:top w:val="nil"/>
              <w:left w:val="nil"/>
              <w:bottom w:val="nil"/>
              <w:right w:val="nil"/>
            </w:tcBorders>
            <w:shd w:val="clear" w:color="auto" w:fill="auto"/>
          </w:tcPr>
          <w:p w:rsidR="00E2216A" w:rsidRDefault="00DD36C9">
            <w:pPr>
              <w:pStyle w:val="Compact"/>
            </w:pPr>
            <w:r>
              <w:t>-1.3 (-5.3, 2.8)</w:t>
            </w:r>
          </w:p>
        </w:tc>
        <w:tc>
          <w:tcPr>
            <w:tcW w:w="1872" w:type="dxa"/>
            <w:tcBorders>
              <w:top w:val="nil"/>
              <w:left w:val="nil"/>
              <w:bottom w:val="nil"/>
              <w:right w:val="nil"/>
            </w:tcBorders>
            <w:shd w:val="clear" w:color="auto" w:fill="auto"/>
          </w:tcPr>
          <w:p w:rsidR="00E2216A" w:rsidRDefault="00DD36C9">
            <w:pPr>
              <w:pStyle w:val="Compact"/>
            </w:pPr>
            <w:r>
              <w:t>-1.3 (-5.3, 2.8)</w:t>
            </w:r>
          </w:p>
        </w:tc>
        <w:tc>
          <w:tcPr>
            <w:tcW w:w="2152" w:type="dxa"/>
            <w:tcBorders>
              <w:top w:val="nil"/>
              <w:left w:val="nil"/>
              <w:bottom w:val="nil"/>
              <w:right w:val="nil"/>
            </w:tcBorders>
            <w:shd w:val="clear" w:color="auto" w:fill="auto"/>
          </w:tcPr>
          <w:p w:rsidR="00E2216A" w:rsidRDefault="00DD36C9">
            <w:pPr>
              <w:pStyle w:val="Compact"/>
            </w:pPr>
            <w:r>
              <w:t>1.8 (-2.8, 6.6)</w:t>
            </w:r>
          </w:p>
        </w:tc>
        <w:tc>
          <w:tcPr>
            <w:tcW w:w="2061" w:type="dxa"/>
            <w:tcBorders>
              <w:top w:val="nil"/>
              <w:left w:val="nil"/>
              <w:bottom w:val="nil"/>
              <w:right w:val="nil"/>
            </w:tcBorders>
            <w:shd w:val="clear" w:color="auto" w:fill="auto"/>
          </w:tcPr>
          <w:p w:rsidR="00E2216A" w:rsidRDefault="00DD36C9">
            <w:pPr>
              <w:pStyle w:val="Compact"/>
            </w:pPr>
            <w:r>
              <w:t>-0.2 (-2.6, 2.3)</w:t>
            </w:r>
          </w:p>
        </w:tc>
      </w:tr>
      <w:tr w:rsidR="00E2216A">
        <w:tc>
          <w:tcPr>
            <w:tcW w:w="1403" w:type="dxa"/>
            <w:tcBorders>
              <w:top w:val="nil"/>
              <w:left w:val="nil"/>
              <w:bottom w:val="nil"/>
              <w:right w:val="nil"/>
            </w:tcBorders>
            <w:shd w:val="clear" w:color="auto" w:fill="auto"/>
          </w:tcPr>
          <w:p w:rsidR="00E2216A" w:rsidRDefault="00DD36C9">
            <w:pPr>
              <w:pStyle w:val="Compact"/>
            </w:pPr>
            <w:r>
              <w:t>18:1n-9</w:t>
            </w:r>
          </w:p>
        </w:tc>
        <w:tc>
          <w:tcPr>
            <w:tcW w:w="1778" w:type="dxa"/>
            <w:tcBorders>
              <w:top w:val="nil"/>
              <w:left w:val="nil"/>
              <w:bottom w:val="nil"/>
              <w:right w:val="nil"/>
            </w:tcBorders>
            <w:shd w:val="clear" w:color="auto" w:fill="auto"/>
          </w:tcPr>
          <w:p w:rsidR="00E2216A" w:rsidRDefault="00DD36C9">
            <w:pPr>
              <w:pStyle w:val="Compact"/>
            </w:pPr>
            <w:r>
              <w:t>0.2 (-3.7, 4.2)</w:t>
            </w:r>
          </w:p>
        </w:tc>
        <w:tc>
          <w:tcPr>
            <w:tcW w:w="1872" w:type="dxa"/>
            <w:tcBorders>
              <w:top w:val="nil"/>
              <w:left w:val="nil"/>
              <w:bottom w:val="nil"/>
              <w:right w:val="nil"/>
            </w:tcBorders>
            <w:shd w:val="clear" w:color="auto" w:fill="auto"/>
          </w:tcPr>
          <w:p w:rsidR="00E2216A" w:rsidRDefault="00DD36C9">
            <w:pPr>
              <w:pStyle w:val="Compact"/>
            </w:pPr>
            <w:r>
              <w:t>-1.2 (-5.3, 3.1)</w:t>
            </w:r>
          </w:p>
        </w:tc>
        <w:tc>
          <w:tcPr>
            <w:tcW w:w="2152" w:type="dxa"/>
            <w:tcBorders>
              <w:top w:val="nil"/>
              <w:left w:val="nil"/>
              <w:bottom w:val="nil"/>
              <w:right w:val="nil"/>
            </w:tcBorders>
            <w:shd w:val="clear" w:color="auto" w:fill="auto"/>
          </w:tcPr>
          <w:p w:rsidR="00E2216A" w:rsidRDefault="00DD36C9">
            <w:pPr>
              <w:pStyle w:val="Compact"/>
            </w:pPr>
            <w:r>
              <w:t>-1.2 (-6.3, 4.1)</w:t>
            </w:r>
          </w:p>
        </w:tc>
        <w:tc>
          <w:tcPr>
            <w:tcW w:w="2061" w:type="dxa"/>
            <w:tcBorders>
              <w:top w:val="nil"/>
              <w:left w:val="nil"/>
              <w:bottom w:val="nil"/>
              <w:right w:val="nil"/>
            </w:tcBorders>
            <w:shd w:val="clear" w:color="auto" w:fill="auto"/>
          </w:tcPr>
          <w:p w:rsidR="00E2216A" w:rsidRDefault="00DD36C9">
            <w:pPr>
              <w:pStyle w:val="Compact"/>
            </w:pPr>
            <w:r>
              <w:t>-0.6 (-3.2, 2.1)</w:t>
            </w:r>
          </w:p>
        </w:tc>
      </w:tr>
      <w:tr w:rsidR="00E2216A">
        <w:tc>
          <w:tcPr>
            <w:tcW w:w="1403" w:type="dxa"/>
            <w:tcBorders>
              <w:top w:val="nil"/>
              <w:left w:val="nil"/>
              <w:bottom w:val="nil"/>
              <w:right w:val="nil"/>
            </w:tcBorders>
            <w:shd w:val="clear" w:color="auto" w:fill="auto"/>
          </w:tcPr>
          <w:p w:rsidR="00E2216A" w:rsidRDefault="00DD36C9">
            <w:pPr>
              <w:pStyle w:val="Compact"/>
            </w:pPr>
            <w:r>
              <w:t>20:1n-9</w:t>
            </w:r>
          </w:p>
        </w:tc>
        <w:tc>
          <w:tcPr>
            <w:tcW w:w="1778" w:type="dxa"/>
            <w:tcBorders>
              <w:top w:val="nil"/>
              <w:left w:val="nil"/>
              <w:bottom w:val="nil"/>
              <w:right w:val="nil"/>
            </w:tcBorders>
            <w:shd w:val="clear" w:color="auto" w:fill="auto"/>
          </w:tcPr>
          <w:p w:rsidR="00E2216A" w:rsidRDefault="00DD36C9">
            <w:pPr>
              <w:pStyle w:val="Compact"/>
            </w:pPr>
            <w:r>
              <w:t>2.5 (-1.8, 6.9)</w:t>
            </w:r>
          </w:p>
        </w:tc>
        <w:tc>
          <w:tcPr>
            <w:tcW w:w="1872" w:type="dxa"/>
            <w:tcBorders>
              <w:top w:val="nil"/>
              <w:left w:val="nil"/>
              <w:bottom w:val="nil"/>
              <w:right w:val="nil"/>
            </w:tcBorders>
            <w:shd w:val="clear" w:color="auto" w:fill="auto"/>
          </w:tcPr>
          <w:p w:rsidR="00E2216A" w:rsidRDefault="00DD36C9">
            <w:pPr>
              <w:pStyle w:val="Compact"/>
            </w:pPr>
            <w:r>
              <w:t>2.8 (-1.6, 7.5)</w:t>
            </w:r>
          </w:p>
        </w:tc>
        <w:tc>
          <w:tcPr>
            <w:tcW w:w="2152" w:type="dxa"/>
            <w:tcBorders>
              <w:top w:val="nil"/>
              <w:left w:val="nil"/>
              <w:bottom w:val="nil"/>
              <w:right w:val="nil"/>
            </w:tcBorders>
            <w:shd w:val="clear" w:color="auto" w:fill="auto"/>
          </w:tcPr>
          <w:p w:rsidR="00E2216A" w:rsidRDefault="00DD36C9">
            <w:pPr>
              <w:pStyle w:val="Compact"/>
            </w:pPr>
            <w:r>
              <w:t>0.6 (-6.3, 8.0)</w:t>
            </w:r>
          </w:p>
        </w:tc>
        <w:tc>
          <w:tcPr>
            <w:tcW w:w="2061" w:type="dxa"/>
            <w:tcBorders>
              <w:top w:val="nil"/>
              <w:left w:val="nil"/>
              <w:bottom w:val="nil"/>
              <w:right w:val="nil"/>
            </w:tcBorders>
            <w:shd w:val="clear" w:color="auto" w:fill="auto"/>
          </w:tcPr>
          <w:p w:rsidR="00E2216A" w:rsidRDefault="00DD36C9">
            <w:pPr>
              <w:pStyle w:val="Compact"/>
            </w:pPr>
            <w:r>
              <w:t>0.6 (-3.2, 4.6)</w:t>
            </w:r>
          </w:p>
        </w:tc>
      </w:tr>
      <w:tr w:rsidR="00E2216A">
        <w:tc>
          <w:tcPr>
            <w:tcW w:w="1403" w:type="dxa"/>
            <w:tcBorders>
              <w:top w:val="nil"/>
              <w:left w:val="nil"/>
              <w:bottom w:val="nil"/>
              <w:right w:val="nil"/>
            </w:tcBorders>
            <w:shd w:val="clear" w:color="auto" w:fill="auto"/>
          </w:tcPr>
          <w:p w:rsidR="00E2216A" w:rsidRDefault="00DD36C9">
            <w:pPr>
              <w:pStyle w:val="Compact"/>
            </w:pPr>
            <w:r>
              <w:t>22:1n-9</w:t>
            </w:r>
          </w:p>
        </w:tc>
        <w:tc>
          <w:tcPr>
            <w:tcW w:w="1778" w:type="dxa"/>
            <w:tcBorders>
              <w:top w:val="nil"/>
              <w:left w:val="nil"/>
              <w:bottom w:val="nil"/>
              <w:right w:val="nil"/>
            </w:tcBorders>
            <w:shd w:val="clear" w:color="auto" w:fill="auto"/>
          </w:tcPr>
          <w:p w:rsidR="00E2216A" w:rsidRDefault="00DD36C9">
            <w:pPr>
              <w:pStyle w:val="Compact"/>
            </w:pPr>
            <w:r>
              <w:t>-2.3 (-5.7, 1.3)</w:t>
            </w:r>
          </w:p>
        </w:tc>
        <w:tc>
          <w:tcPr>
            <w:tcW w:w="1872" w:type="dxa"/>
            <w:tcBorders>
              <w:top w:val="nil"/>
              <w:left w:val="nil"/>
              <w:bottom w:val="nil"/>
              <w:right w:val="nil"/>
            </w:tcBorders>
            <w:shd w:val="clear" w:color="auto" w:fill="auto"/>
          </w:tcPr>
          <w:p w:rsidR="00E2216A" w:rsidRDefault="00DD36C9">
            <w:pPr>
              <w:pStyle w:val="Compact"/>
            </w:pPr>
            <w:r>
              <w:t>-1.0 (-4.5, 2.7)</w:t>
            </w:r>
          </w:p>
        </w:tc>
        <w:tc>
          <w:tcPr>
            <w:tcW w:w="2152" w:type="dxa"/>
            <w:tcBorders>
              <w:top w:val="nil"/>
              <w:left w:val="nil"/>
              <w:bottom w:val="nil"/>
              <w:right w:val="nil"/>
            </w:tcBorders>
            <w:shd w:val="clear" w:color="auto" w:fill="auto"/>
          </w:tcPr>
          <w:p w:rsidR="00E2216A" w:rsidRDefault="00DD36C9">
            <w:pPr>
              <w:pStyle w:val="Compact"/>
            </w:pPr>
            <w:r>
              <w:t>4.6 (-0.6, 10.2)</w:t>
            </w:r>
          </w:p>
        </w:tc>
        <w:tc>
          <w:tcPr>
            <w:tcW w:w="2061" w:type="dxa"/>
            <w:tcBorders>
              <w:top w:val="nil"/>
              <w:left w:val="nil"/>
              <w:bottom w:val="nil"/>
              <w:right w:val="nil"/>
            </w:tcBorders>
            <w:shd w:val="clear" w:color="auto" w:fill="auto"/>
          </w:tcPr>
          <w:p w:rsidR="00E2216A" w:rsidRDefault="00DD36C9">
            <w:pPr>
              <w:pStyle w:val="Compact"/>
            </w:pPr>
            <w:r>
              <w:t>2.1 (-1.0, 5.2)</w:t>
            </w:r>
          </w:p>
        </w:tc>
      </w:tr>
      <w:tr w:rsidR="00E2216A">
        <w:tc>
          <w:tcPr>
            <w:tcW w:w="1403" w:type="dxa"/>
            <w:tcBorders>
              <w:top w:val="nil"/>
              <w:left w:val="nil"/>
              <w:bottom w:val="nil"/>
              <w:right w:val="nil"/>
            </w:tcBorders>
            <w:shd w:val="clear" w:color="auto" w:fill="auto"/>
          </w:tcPr>
          <w:p w:rsidR="00E2216A" w:rsidRDefault="00DD36C9">
            <w:pPr>
              <w:pStyle w:val="Compact"/>
            </w:pPr>
            <w:r>
              <w:t>24:1n-9</w:t>
            </w:r>
          </w:p>
        </w:tc>
        <w:tc>
          <w:tcPr>
            <w:tcW w:w="1778" w:type="dxa"/>
            <w:tcBorders>
              <w:top w:val="nil"/>
              <w:left w:val="nil"/>
              <w:bottom w:val="nil"/>
              <w:right w:val="nil"/>
            </w:tcBorders>
            <w:shd w:val="clear" w:color="auto" w:fill="auto"/>
          </w:tcPr>
          <w:p w:rsidR="00E2216A" w:rsidRDefault="00DD36C9">
            <w:pPr>
              <w:pStyle w:val="Compact"/>
            </w:pPr>
            <w:r>
              <w:t>3.6 (-0.3, 7.6)</w:t>
            </w:r>
          </w:p>
        </w:tc>
        <w:tc>
          <w:tcPr>
            <w:tcW w:w="1872" w:type="dxa"/>
            <w:tcBorders>
              <w:top w:val="nil"/>
              <w:left w:val="nil"/>
              <w:bottom w:val="nil"/>
              <w:right w:val="nil"/>
            </w:tcBorders>
            <w:shd w:val="clear" w:color="auto" w:fill="auto"/>
          </w:tcPr>
          <w:p w:rsidR="00E2216A" w:rsidRDefault="00DD36C9">
            <w:pPr>
              <w:pStyle w:val="Compact"/>
            </w:pPr>
            <w:r>
              <w:t>3.3 (-1.0, 7.7)</w:t>
            </w:r>
          </w:p>
        </w:tc>
        <w:tc>
          <w:tcPr>
            <w:tcW w:w="2152" w:type="dxa"/>
            <w:tcBorders>
              <w:top w:val="nil"/>
              <w:left w:val="nil"/>
              <w:bottom w:val="nil"/>
              <w:right w:val="nil"/>
            </w:tcBorders>
            <w:shd w:val="clear" w:color="auto" w:fill="auto"/>
          </w:tcPr>
          <w:p w:rsidR="00E2216A" w:rsidRDefault="00DD36C9">
            <w:pPr>
              <w:pStyle w:val="Compact"/>
            </w:pPr>
            <w:r>
              <w:t>4.3 (-1.8, 10.8)</w:t>
            </w:r>
          </w:p>
        </w:tc>
        <w:tc>
          <w:tcPr>
            <w:tcW w:w="2061" w:type="dxa"/>
            <w:tcBorders>
              <w:top w:val="nil"/>
              <w:left w:val="nil"/>
              <w:bottom w:val="nil"/>
              <w:right w:val="nil"/>
            </w:tcBorders>
            <w:shd w:val="clear" w:color="auto" w:fill="auto"/>
          </w:tcPr>
          <w:p w:rsidR="00E2216A" w:rsidRDefault="00DD36C9">
            <w:pPr>
              <w:pStyle w:val="Compact"/>
            </w:pPr>
            <w:r>
              <w:t>1.4 (-1.7, 4.6)</w:t>
            </w:r>
          </w:p>
        </w:tc>
      </w:tr>
      <w:tr w:rsidR="00E2216A">
        <w:tc>
          <w:tcPr>
            <w:tcW w:w="1403" w:type="dxa"/>
            <w:tcBorders>
              <w:top w:val="nil"/>
              <w:left w:val="nil"/>
              <w:bottom w:val="nil"/>
              <w:right w:val="nil"/>
            </w:tcBorders>
            <w:shd w:val="clear" w:color="auto" w:fill="auto"/>
          </w:tcPr>
          <w:p w:rsidR="00E2216A" w:rsidRDefault="00DD36C9">
            <w:pPr>
              <w:pStyle w:val="Compact"/>
            </w:pPr>
            <w:r>
              <w:t>14:1n-7</w:t>
            </w:r>
          </w:p>
        </w:tc>
        <w:tc>
          <w:tcPr>
            <w:tcW w:w="1778" w:type="dxa"/>
            <w:tcBorders>
              <w:top w:val="nil"/>
              <w:left w:val="nil"/>
              <w:bottom w:val="nil"/>
              <w:right w:val="nil"/>
            </w:tcBorders>
            <w:shd w:val="clear" w:color="auto" w:fill="auto"/>
          </w:tcPr>
          <w:p w:rsidR="00E2216A" w:rsidRDefault="00DD36C9">
            <w:pPr>
              <w:pStyle w:val="Compact"/>
            </w:pPr>
            <w:r>
              <w:t>3.3 (-1.7, 8.5)</w:t>
            </w:r>
          </w:p>
        </w:tc>
        <w:tc>
          <w:tcPr>
            <w:tcW w:w="1872" w:type="dxa"/>
            <w:tcBorders>
              <w:top w:val="nil"/>
              <w:left w:val="nil"/>
              <w:bottom w:val="nil"/>
              <w:right w:val="nil"/>
            </w:tcBorders>
            <w:shd w:val="clear" w:color="auto" w:fill="auto"/>
          </w:tcPr>
          <w:p w:rsidR="00E2216A" w:rsidRDefault="00DD36C9">
            <w:pPr>
              <w:pStyle w:val="Compact"/>
            </w:pPr>
            <w:r>
              <w:t>4.3 (-0.6, 9.4)</w:t>
            </w:r>
          </w:p>
        </w:tc>
        <w:tc>
          <w:tcPr>
            <w:tcW w:w="2152" w:type="dxa"/>
            <w:tcBorders>
              <w:top w:val="nil"/>
              <w:left w:val="nil"/>
              <w:bottom w:val="nil"/>
              <w:right w:val="nil"/>
            </w:tcBorders>
            <w:shd w:val="clear" w:color="auto" w:fill="auto"/>
          </w:tcPr>
          <w:p w:rsidR="00E2216A" w:rsidRDefault="00DD36C9">
            <w:pPr>
              <w:pStyle w:val="Compact"/>
            </w:pPr>
            <w:r>
              <w:t>-0.8 (-7.5, 6.3)</w:t>
            </w:r>
          </w:p>
        </w:tc>
        <w:tc>
          <w:tcPr>
            <w:tcW w:w="2061" w:type="dxa"/>
            <w:tcBorders>
              <w:top w:val="nil"/>
              <w:left w:val="nil"/>
              <w:bottom w:val="nil"/>
              <w:right w:val="nil"/>
            </w:tcBorders>
            <w:shd w:val="clear" w:color="auto" w:fill="auto"/>
          </w:tcPr>
          <w:p w:rsidR="00E2216A" w:rsidRDefault="00DD36C9">
            <w:pPr>
              <w:pStyle w:val="Compact"/>
            </w:pPr>
            <w:r>
              <w:t>0.0 (-3.0, 3.2)</w:t>
            </w:r>
          </w:p>
        </w:tc>
      </w:tr>
      <w:tr w:rsidR="00E2216A">
        <w:tc>
          <w:tcPr>
            <w:tcW w:w="1403" w:type="dxa"/>
            <w:tcBorders>
              <w:top w:val="nil"/>
              <w:left w:val="nil"/>
              <w:bottom w:val="nil"/>
              <w:right w:val="nil"/>
            </w:tcBorders>
            <w:shd w:val="clear" w:color="auto" w:fill="auto"/>
          </w:tcPr>
          <w:p w:rsidR="00E2216A" w:rsidRDefault="00DD36C9">
            <w:pPr>
              <w:pStyle w:val="Compact"/>
            </w:pPr>
            <w:r>
              <w:t>16:1n-7</w:t>
            </w:r>
          </w:p>
        </w:tc>
        <w:tc>
          <w:tcPr>
            <w:tcW w:w="1778" w:type="dxa"/>
            <w:tcBorders>
              <w:top w:val="nil"/>
              <w:left w:val="nil"/>
              <w:bottom w:val="nil"/>
              <w:right w:val="nil"/>
            </w:tcBorders>
            <w:shd w:val="clear" w:color="auto" w:fill="auto"/>
          </w:tcPr>
          <w:p w:rsidR="00E2216A" w:rsidRDefault="00DD36C9">
            <w:pPr>
              <w:pStyle w:val="Compact"/>
            </w:pPr>
            <w:r>
              <w:t>4.2 (-0.3, 8.9)</w:t>
            </w:r>
          </w:p>
        </w:tc>
        <w:tc>
          <w:tcPr>
            <w:tcW w:w="1872" w:type="dxa"/>
            <w:tcBorders>
              <w:top w:val="nil"/>
              <w:left w:val="nil"/>
              <w:bottom w:val="nil"/>
              <w:right w:val="nil"/>
            </w:tcBorders>
            <w:shd w:val="clear" w:color="auto" w:fill="auto"/>
          </w:tcPr>
          <w:p w:rsidR="00E2216A" w:rsidRDefault="00DD36C9">
            <w:pPr>
              <w:pStyle w:val="Compact"/>
            </w:pPr>
            <w:r>
              <w:t>4.1 (-0.4, 8.8)</w:t>
            </w:r>
          </w:p>
        </w:tc>
        <w:tc>
          <w:tcPr>
            <w:tcW w:w="2152" w:type="dxa"/>
            <w:tcBorders>
              <w:top w:val="nil"/>
              <w:left w:val="nil"/>
              <w:bottom w:val="nil"/>
              <w:right w:val="nil"/>
            </w:tcBorders>
            <w:shd w:val="clear" w:color="auto" w:fill="auto"/>
          </w:tcPr>
          <w:p w:rsidR="00E2216A" w:rsidRDefault="00DD36C9">
            <w:pPr>
              <w:pStyle w:val="Compact"/>
            </w:pPr>
            <w:r>
              <w:t>-2.1 (-7.9, 4.2)</w:t>
            </w:r>
          </w:p>
        </w:tc>
        <w:tc>
          <w:tcPr>
            <w:tcW w:w="2061" w:type="dxa"/>
            <w:tcBorders>
              <w:top w:val="nil"/>
              <w:left w:val="nil"/>
              <w:bottom w:val="nil"/>
              <w:right w:val="nil"/>
            </w:tcBorders>
            <w:shd w:val="clear" w:color="auto" w:fill="auto"/>
          </w:tcPr>
          <w:p w:rsidR="00E2216A" w:rsidRDefault="00DD36C9">
            <w:pPr>
              <w:pStyle w:val="Compact"/>
            </w:pPr>
            <w:r>
              <w:t>-0.8 (-3.7, 2.2)</w:t>
            </w:r>
          </w:p>
        </w:tc>
      </w:tr>
      <w:tr w:rsidR="00E2216A">
        <w:tc>
          <w:tcPr>
            <w:tcW w:w="1403" w:type="dxa"/>
            <w:tcBorders>
              <w:top w:val="nil"/>
              <w:left w:val="nil"/>
              <w:bottom w:val="nil"/>
              <w:right w:val="nil"/>
            </w:tcBorders>
            <w:shd w:val="clear" w:color="auto" w:fill="auto"/>
          </w:tcPr>
          <w:p w:rsidR="00E2216A" w:rsidRDefault="00DD36C9">
            <w:pPr>
              <w:pStyle w:val="Compact"/>
            </w:pPr>
            <w:r>
              <w:t>18:1n-7</w:t>
            </w:r>
          </w:p>
        </w:tc>
        <w:tc>
          <w:tcPr>
            <w:tcW w:w="1778" w:type="dxa"/>
            <w:tcBorders>
              <w:top w:val="nil"/>
              <w:left w:val="nil"/>
              <w:bottom w:val="nil"/>
              <w:right w:val="nil"/>
            </w:tcBorders>
            <w:shd w:val="clear" w:color="auto" w:fill="auto"/>
          </w:tcPr>
          <w:p w:rsidR="00E2216A" w:rsidRDefault="00DD36C9">
            <w:pPr>
              <w:pStyle w:val="Compact"/>
            </w:pPr>
            <w:r>
              <w:t>1.1 (-3.4, 5.7)</w:t>
            </w:r>
          </w:p>
        </w:tc>
        <w:tc>
          <w:tcPr>
            <w:tcW w:w="1872" w:type="dxa"/>
            <w:tcBorders>
              <w:top w:val="nil"/>
              <w:left w:val="nil"/>
              <w:bottom w:val="nil"/>
              <w:right w:val="nil"/>
            </w:tcBorders>
            <w:shd w:val="clear" w:color="auto" w:fill="auto"/>
          </w:tcPr>
          <w:p w:rsidR="00E2216A" w:rsidRDefault="00DD36C9">
            <w:pPr>
              <w:pStyle w:val="Compact"/>
            </w:pPr>
            <w:r>
              <w:t>0.9 (-3.8, 5.9)</w:t>
            </w:r>
          </w:p>
        </w:tc>
        <w:tc>
          <w:tcPr>
            <w:tcW w:w="2152" w:type="dxa"/>
            <w:tcBorders>
              <w:top w:val="nil"/>
              <w:left w:val="nil"/>
              <w:bottom w:val="nil"/>
              <w:right w:val="nil"/>
            </w:tcBorders>
            <w:shd w:val="clear" w:color="auto" w:fill="auto"/>
          </w:tcPr>
          <w:p w:rsidR="00E2216A" w:rsidRDefault="00DD36C9">
            <w:pPr>
              <w:pStyle w:val="Compact"/>
            </w:pPr>
            <w:r>
              <w:t>0.1 (-5.7, 6.3)</w:t>
            </w:r>
          </w:p>
        </w:tc>
        <w:tc>
          <w:tcPr>
            <w:tcW w:w="2061" w:type="dxa"/>
            <w:tcBorders>
              <w:top w:val="nil"/>
              <w:left w:val="nil"/>
              <w:bottom w:val="nil"/>
              <w:right w:val="nil"/>
            </w:tcBorders>
            <w:shd w:val="clear" w:color="auto" w:fill="auto"/>
          </w:tcPr>
          <w:p w:rsidR="00E2216A" w:rsidRDefault="00DD36C9">
            <w:pPr>
              <w:pStyle w:val="Compact"/>
            </w:pPr>
            <w:r>
              <w:t>0.8 (-2.3, 3.9)</w:t>
            </w:r>
          </w:p>
        </w:tc>
      </w:tr>
      <w:tr w:rsidR="00E2216A">
        <w:tc>
          <w:tcPr>
            <w:tcW w:w="1403" w:type="dxa"/>
            <w:tcBorders>
              <w:top w:val="nil"/>
              <w:left w:val="nil"/>
              <w:bottom w:val="nil"/>
              <w:right w:val="nil"/>
            </w:tcBorders>
            <w:shd w:val="clear" w:color="auto" w:fill="auto"/>
          </w:tcPr>
          <w:p w:rsidR="00E2216A" w:rsidRDefault="00DD36C9">
            <w:pPr>
              <w:pStyle w:val="Compact"/>
            </w:pPr>
            <w:r>
              <w:lastRenderedPageBreak/>
              <w:t>18:2n-6</w:t>
            </w:r>
          </w:p>
        </w:tc>
        <w:tc>
          <w:tcPr>
            <w:tcW w:w="1778" w:type="dxa"/>
            <w:tcBorders>
              <w:top w:val="nil"/>
              <w:left w:val="nil"/>
              <w:bottom w:val="nil"/>
              <w:right w:val="nil"/>
            </w:tcBorders>
            <w:shd w:val="clear" w:color="auto" w:fill="auto"/>
          </w:tcPr>
          <w:p w:rsidR="00E2216A" w:rsidRDefault="00DD36C9">
            <w:pPr>
              <w:pStyle w:val="Compact"/>
            </w:pPr>
            <w:r>
              <w:t>-2.4 (-6.9, 2.2)</w:t>
            </w:r>
          </w:p>
        </w:tc>
        <w:tc>
          <w:tcPr>
            <w:tcW w:w="1872" w:type="dxa"/>
            <w:tcBorders>
              <w:top w:val="nil"/>
              <w:left w:val="nil"/>
              <w:bottom w:val="nil"/>
              <w:right w:val="nil"/>
            </w:tcBorders>
            <w:shd w:val="clear" w:color="auto" w:fill="auto"/>
          </w:tcPr>
          <w:p w:rsidR="00E2216A" w:rsidRDefault="00DD36C9">
            <w:pPr>
              <w:pStyle w:val="Compact"/>
            </w:pPr>
            <w:r>
              <w:t>-2.3 (-6.9, 2.6)</w:t>
            </w:r>
          </w:p>
        </w:tc>
        <w:tc>
          <w:tcPr>
            <w:tcW w:w="2152" w:type="dxa"/>
            <w:tcBorders>
              <w:top w:val="nil"/>
              <w:left w:val="nil"/>
              <w:bottom w:val="nil"/>
              <w:right w:val="nil"/>
            </w:tcBorders>
            <w:shd w:val="clear" w:color="auto" w:fill="auto"/>
          </w:tcPr>
          <w:p w:rsidR="00E2216A" w:rsidRDefault="00DD36C9">
            <w:pPr>
              <w:pStyle w:val="Compact"/>
            </w:pPr>
            <w:r>
              <w:t>-3.5 (-9.4, 2.7)</w:t>
            </w:r>
          </w:p>
        </w:tc>
        <w:tc>
          <w:tcPr>
            <w:tcW w:w="2061" w:type="dxa"/>
            <w:tcBorders>
              <w:top w:val="nil"/>
              <w:left w:val="nil"/>
              <w:bottom w:val="nil"/>
              <w:right w:val="nil"/>
            </w:tcBorders>
            <w:shd w:val="clear" w:color="auto" w:fill="auto"/>
          </w:tcPr>
          <w:p w:rsidR="00E2216A" w:rsidRDefault="00DD36C9">
            <w:pPr>
              <w:pStyle w:val="Compact"/>
            </w:pPr>
            <w:r>
              <w:t>-2.1 (-5.1, 1.0)</w:t>
            </w:r>
          </w:p>
        </w:tc>
      </w:tr>
      <w:tr w:rsidR="00E2216A">
        <w:tc>
          <w:tcPr>
            <w:tcW w:w="1403" w:type="dxa"/>
            <w:tcBorders>
              <w:top w:val="nil"/>
              <w:left w:val="nil"/>
              <w:bottom w:val="nil"/>
              <w:right w:val="nil"/>
            </w:tcBorders>
            <w:shd w:val="clear" w:color="auto" w:fill="auto"/>
          </w:tcPr>
          <w:p w:rsidR="00E2216A" w:rsidRDefault="00DD36C9">
            <w:pPr>
              <w:pStyle w:val="Compact"/>
            </w:pPr>
            <w:r>
              <w:t>18:3n-6</w:t>
            </w:r>
          </w:p>
        </w:tc>
        <w:tc>
          <w:tcPr>
            <w:tcW w:w="1778" w:type="dxa"/>
            <w:tcBorders>
              <w:top w:val="nil"/>
              <w:left w:val="nil"/>
              <w:bottom w:val="nil"/>
              <w:right w:val="nil"/>
            </w:tcBorders>
            <w:shd w:val="clear" w:color="auto" w:fill="auto"/>
          </w:tcPr>
          <w:p w:rsidR="00E2216A" w:rsidRDefault="00DD36C9">
            <w:pPr>
              <w:pStyle w:val="Compact"/>
            </w:pPr>
            <w:r>
              <w:t>1.8 (-2.0, 5.7)</w:t>
            </w:r>
          </w:p>
        </w:tc>
        <w:tc>
          <w:tcPr>
            <w:tcW w:w="1872" w:type="dxa"/>
            <w:tcBorders>
              <w:top w:val="nil"/>
              <w:left w:val="nil"/>
              <w:bottom w:val="nil"/>
              <w:right w:val="nil"/>
            </w:tcBorders>
            <w:shd w:val="clear" w:color="auto" w:fill="auto"/>
          </w:tcPr>
          <w:p w:rsidR="00E2216A" w:rsidRDefault="00DD36C9">
            <w:pPr>
              <w:pStyle w:val="Compact"/>
            </w:pPr>
            <w:r>
              <w:t>2.0 (-1.9, 6.0)</w:t>
            </w:r>
          </w:p>
        </w:tc>
        <w:tc>
          <w:tcPr>
            <w:tcW w:w="2152" w:type="dxa"/>
            <w:tcBorders>
              <w:top w:val="nil"/>
              <w:left w:val="nil"/>
              <w:bottom w:val="nil"/>
              <w:right w:val="nil"/>
            </w:tcBorders>
            <w:shd w:val="clear" w:color="auto" w:fill="auto"/>
          </w:tcPr>
          <w:p w:rsidR="00E2216A" w:rsidRDefault="00DD36C9">
            <w:pPr>
              <w:pStyle w:val="Compact"/>
            </w:pPr>
            <w:r>
              <w:t>3.4 (-1.7, 8.8)</w:t>
            </w:r>
          </w:p>
        </w:tc>
        <w:tc>
          <w:tcPr>
            <w:tcW w:w="2061" w:type="dxa"/>
            <w:tcBorders>
              <w:top w:val="nil"/>
              <w:left w:val="nil"/>
              <w:bottom w:val="nil"/>
              <w:right w:val="nil"/>
            </w:tcBorders>
            <w:shd w:val="clear" w:color="auto" w:fill="auto"/>
          </w:tcPr>
          <w:p w:rsidR="00E2216A" w:rsidRDefault="00DD36C9">
            <w:pPr>
              <w:pStyle w:val="Compact"/>
            </w:pPr>
            <w:r>
              <w:t>0.9 (-2.0, 3.9)</w:t>
            </w:r>
          </w:p>
        </w:tc>
      </w:tr>
      <w:tr w:rsidR="00E2216A">
        <w:tc>
          <w:tcPr>
            <w:tcW w:w="1403" w:type="dxa"/>
            <w:tcBorders>
              <w:top w:val="nil"/>
              <w:left w:val="nil"/>
              <w:bottom w:val="nil"/>
              <w:right w:val="nil"/>
            </w:tcBorders>
            <w:shd w:val="clear" w:color="auto" w:fill="auto"/>
          </w:tcPr>
          <w:p w:rsidR="00E2216A" w:rsidRDefault="00DD36C9">
            <w:pPr>
              <w:pStyle w:val="Compact"/>
            </w:pPr>
            <w:r>
              <w:t>20:2n-6</w:t>
            </w:r>
          </w:p>
        </w:tc>
        <w:tc>
          <w:tcPr>
            <w:tcW w:w="1778" w:type="dxa"/>
            <w:tcBorders>
              <w:top w:val="nil"/>
              <w:left w:val="nil"/>
              <w:bottom w:val="nil"/>
              <w:right w:val="nil"/>
            </w:tcBorders>
            <w:shd w:val="clear" w:color="auto" w:fill="auto"/>
          </w:tcPr>
          <w:p w:rsidR="00E2216A" w:rsidRDefault="00DD36C9">
            <w:pPr>
              <w:pStyle w:val="Compact"/>
            </w:pPr>
            <w:r>
              <w:t>-0.7 (-4.7, 3.4)</w:t>
            </w:r>
          </w:p>
        </w:tc>
        <w:tc>
          <w:tcPr>
            <w:tcW w:w="1872" w:type="dxa"/>
            <w:tcBorders>
              <w:top w:val="nil"/>
              <w:left w:val="nil"/>
              <w:bottom w:val="nil"/>
              <w:right w:val="nil"/>
            </w:tcBorders>
            <w:shd w:val="clear" w:color="auto" w:fill="auto"/>
          </w:tcPr>
          <w:p w:rsidR="00E2216A" w:rsidRDefault="00DD36C9">
            <w:pPr>
              <w:pStyle w:val="Compact"/>
            </w:pPr>
            <w:r>
              <w:t>-1.5 (-5.8, 3.1)</w:t>
            </w:r>
          </w:p>
        </w:tc>
        <w:tc>
          <w:tcPr>
            <w:tcW w:w="2152" w:type="dxa"/>
            <w:tcBorders>
              <w:top w:val="nil"/>
              <w:left w:val="nil"/>
              <w:bottom w:val="nil"/>
              <w:right w:val="nil"/>
            </w:tcBorders>
            <w:shd w:val="clear" w:color="auto" w:fill="auto"/>
          </w:tcPr>
          <w:p w:rsidR="00E2216A" w:rsidRDefault="00DD36C9">
            <w:pPr>
              <w:pStyle w:val="Compact"/>
            </w:pPr>
            <w:r>
              <w:t>-0.4 (-6.7, 6.2)</w:t>
            </w:r>
          </w:p>
        </w:tc>
        <w:tc>
          <w:tcPr>
            <w:tcW w:w="2061" w:type="dxa"/>
            <w:tcBorders>
              <w:top w:val="nil"/>
              <w:left w:val="nil"/>
              <w:bottom w:val="nil"/>
              <w:right w:val="nil"/>
            </w:tcBorders>
            <w:shd w:val="clear" w:color="auto" w:fill="auto"/>
          </w:tcPr>
          <w:p w:rsidR="00E2216A" w:rsidRDefault="00DD36C9">
            <w:pPr>
              <w:pStyle w:val="Compact"/>
            </w:pPr>
            <w:r>
              <w:t>-0.3 (-3.6, 3.0)</w:t>
            </w:r>
          </w:p>
        </w:tc>
      </w:tr>
      <w:tr w:rsidR="00E2216A">
        <w:tc>
          <w:tcPr>
            <w:tcW w:w="1403" w:type="dxa"/>
            <w:tcBorders>
              <w:top w:val="nil"/>
              <w:left w:val="nil"/>
              <w:bottom w:val="nil"/>
              <w:right w:val="nil"/>
            </w:tcBorders>
            <w:shd w:val="clear" w:color="auto" w:fill="auto"/>
          </w:tcPr>
          <w:p w:rsidR="00E2216A" w:rsidRDefault="00DD36C9">
            <w:pPr>
              <w:pStyle w:val="Compact"/>
            </w:pPr>
            <w:r>
              <w:t>20:3n-6</w:t>
            </w:r>
          </w:p>
        </w:tc>
        <w:tc>
          <w:tcPr>
            <w:tcW w:w="1778" w:type="dxa"/>
            <w:tcBorders>
              <w:top w:val="nil"/>
              <w:left w:val="nil"/>
              <w:bottom w:val="nil"/>
              <w:right w:val="nil"/>
            </w:tcBorders>
            <w:shd w:val="clear" w:color="auto" w:fill="auto"/>
          </w:tcPr>
          <w:p w:rsidR="00E2216A" w:rsidRDefault="00DD36C9">
            <w:pPr>
              <w:pStyle w:val="Compact"/>
            </w:pPr>
            <w:r>
              <w:t>0.5 (-3.2, 4.3)</w:t>
            </w:r>
          </w:p>
        </w:tc>
        <w:tc>
          <w:tcPr>
            <w:tcW w:w="1872" w:type="dxa"/>
            <w:tcBorders>
              <w:top w:val="nil"/>
              <w:left w:val="nil"/>
              <w:bottom w:val="nil"/>
              <w:right w:val="nil"/>
            </w:tcBorders>
            <w:shd w:val="clear" w:color="auto" w:fill="auto"/>
          </w:tcPr>
          <w:p w:rsidR="00E2216A" w:rsidRDefault="00DD36C9">
            <w:pPr>
              <w:pStyle w:val="Compact"/>
            </w:pPr>
            <w:r>
              <w:t>0.2 (-3.9, 4.4)</w:t>
            </w:r>
          </w:p>
        </w:tc>
        <w:tc>
          <w:tcPr>
            <w:tcW w:w="2152" w:type="dxa"/>
            <w:tcBorders>
              <w:top w:val="nil"/>
              <w:left w:val="nil"/>
              <w:bottom w:val="nil"/>
              <w:right w:val="nil"/>
            </w:tcBorders>
            <w:shd w:val="clear" w:color="auto" w:fill="auto"/>
          </w:tcPr>
          <w:p w:rsidR="00E2216A" w:rsidRDefault="00DD36C9">
            <w:pPr>
              <w:pStyle w:val="Compact"/>
            </w:pPr>
            <w:r>
              <w:t>3.5 (-2.1, 9.3)</w:t>
            </w:r>
          </w:p>
        </w:tc>
        <w:tc>
          <w:tcPr>
            <w:tcW w:w="2061" w:type="dxa"/>
            <w:tcBorders>
              <w:top w:val="nil"/>
              <w:left w:val="nil"/>
              <w:bottom w:val="nil"/>
              <w:right w:val="nil"/>
            </w:tcBorders>
            <w:shd w:val="clear" w:color="auto" w:fill="auto"/>
          </w:tcPr>
          <w:p w:rsidR="00E2216A" w:rsidRDefault="00DD36C9">
            <w:pPr>
              <w:pStyle w:val="Compact"/>
            </w:pPr>
            <w:r>
              <w:t>1.2 (-1.7, 4.2)</w:t>
            </w:r>
          </w:p>
        </w:tc>
      </w:tr>
      <w:tr w:rsidR="00E2216A">
        <w:tc>
          <w:tcPr>
            <w:tcW w:w="1403" w:type="dxa"/>
            <w:tcBorders>
              <w:top w:val="nil"/>
              <w:left w:val="nil"/>
              <w:bottom w:val="nil"/>
              <w:right w:val="nil"/>
            </w:tcBorders>
            <w:shd w:val="clear" w:color="auto" w:fill="auto"/>
          </w:tcPr>
          <w:p w:rsidR="00E2216A" w:rsidRDefault="00DD36C9">
            <w:pPr>
              <w:pStyle w:val="Compact"/>
            </w:pPr>
            <w:r>
              <w:t>20:4n-6</w:t>
            </w:r>
          </w:p>
        </w:tc>
        <w:tc>
          <w:tcPr>
            <w:tcW w:w="1778" w:type="dxa"/>
            <w:tcBorders>
              <w:top w:val="nil"/>
              <w:left w:val="nil"/>
              <w:bottom w:val="nil"/>
              <w:right w:val="nil"/>
            </w:tcBorders>
            <w:shd w:val="clear" w:color="auto" w:fill="auto"/>
          </w:tcPr>
          <w:p w:rsidR="00E2216A" w:rsidRDefault="00DD36C9">
            <w:pPr>
              <w:pStyle w:val="Compact"/>
            </w:pPr>
            <w:r>
              <w:t>0.1 (-4.1, 4.4)</w:t>
            </w:r>
          </w:p>
        </w:tc>
        <w:tc>
          <w:tcPr>
            <w:tcW w:w="1872" w:type="dxa"/>
            <w:tcBorders>
              <w:top w:val="nil"/>
              <w:left w:val="nil"/>
              <w:bottom w:val="nil"/>
              <w:right w:val="nil"/>
            </w:tcBorders>
            <w:shd w:val="clear" w:color="auto" w:fill="auto"/>
          </w:tcPr>
          <w:p w:rsidR="00E2216A" w:rsidRDefault="00DD36C9">
            <w:pPr>
              <w:pStyle w:val="Compact"/>
            </w:pPr>
            <w:r>
              <w:t>-0.7 (-5.0, 3.8)</w:t>
            </w:r>
          </w:p>
        </w:tc>
        <w:tc>
          <w:tcPr>
            <w:tcW w:w="2152" w:type="dxa"/>
            <w:tcBorders>
              <w:top w:val="nil"/>
              <w:left w:val="nil"/>
              <w:bottom w:val="nil"/>
              <w:right w:val="nil"/>
            </w:tcBorders>
            <w:shd w:val="clear" w:color="auto" w:fill="auto"/>
          </w:tcPr>
          <w:p w:rsidR="00E2216A" w:rsidRDefault="00DD36C9">
            <w:pPr>
              <w:pStyle w:val="Compact"/>
            </w:pPr>
            <w:r>
              <w:t>4.6 (-2.2, 11.8)</w:t>
            </w:r>
          </w:p>
        </w:tc>
        <w:tc>
          <w:tcPr>
            <w:tcW w:w="2061" w:type="dxa"/>
            <w:tcBorders>
              <w:top w:val="nil"/>
              <w:left w:val="nil"/>
              <w:bottom w:val="nil"/>
              <w:right w:val="nil"/>
            </w:tcBorders>
            <w:shd w:val="clear" w:color="auto" w:fill="auto"/>
          </w:tcPr>
          <w:p w:rsidR="00E2216A" w:rsidRDefault="00DD36C9">
            <w:pPr>
              <w:pStyle w:val="Compact"/>
            </w:pPr>
            <w:r>
              <w:t>2.5 (-1.2, 6.3)</w:t>
            </w:r>
          </w:p>
        </w:tc>
      </w:tr>
      <w:tr w:rsidR="00E2216A">
        <w:tc>
          <w:tcPr>
            <w:tcW w:w="1403" w:type="dxa"/>
            <w:tcBorders>
              <w:top w:val="nil"/>
              <w:left w:val="nil"/>
              <w:bottom w:val="nil"/>
              <w:right w:val="nil"/>
            </w:tcBorders>
            <w:shd w:val="clear" w:color="auto" w:fill="auto"/>
          </w:tcPr>
          <w:p w:rsidR="00E2216A" w:rsidRDefault="00DD36C9">
            <w:pPr>
              <w:pStyle w:val="Compact"/>
            </w:pPr>
            <w:r>
              <w:t>22:4n-6</w:t>
            </w:r>
          </w:p>
        </w:tc>
        <w:tc>
          <w:tcPr>
            <w:tcW w:w="1778" w:type="dxa"/>
            <w:tcBorders>
              <w:top w:val="nil"/>
              <w:left w:val="nil"/>
              <w:bottom w:val="nil"/>
              <w:right w:val="nil"/>
            </w:tcBorders>
            <w:shd w:val="clear" w:color="auto" w:fill="auto"/>
          </w:tcPr>
          <w:p w:rsidR="00E2216A" w:rsidRDefault="00DD36C9">
            <w:pPr>
              <w:pStyle w:val="Compact"/>
            </w:pPr>
            <w:r>
              <w:t>-2.9 (-7.0, 1.4)</w:t>
            </w:r>
          </w:p>
        </w:tc>
        <w:tc>
          <w:tcPr>
            <w:tcW w:w="1872" w:type="dxa"/>
            <w:tcBorders>
              <w:top w:val="nil"/>
              <w:left w:val="nil"/>
              <w:bottom w:val="nil"/>
              <w:right w:val="nil"/>
            </w:tcBorders>
            <w:shd w:val="clear" w:color="auto" w:fill="auto"/>
          </w:tcPr>
          <w:p w:rsidR="00E2216A" w:rsidRDefault="00DD36C9">
            <w:pPr>
              <w:pStyle w:val="Compact"/>
            </w:pPr>
            <w:r>
              <w:t>-3.0 (-7.1, 1.2)</w:t>
            </w:r>
          </w:p>
        </w:tc>
        <w:tc>
          <w:tcPr>
            <w:tcW w:w="2152" w:type="dxa"/>
            <w:tcBorders>
              <w:top w:val="nil"/>
              <w:left w:val="nil"/>
              <w:bottom w:val="nil"/>
              <w:right w:val="nil"/>
            </w:tcBorders>
            <w:shd w:val="clear" w:color="auto" w:fill="auto"/>
          </w:tcPr>
          <w:p w:rsidR="00E2216A" w:rsidRDefault="00DD36C9">
            <w:pPr>
              <w:pStyle w:val="Compact"/>
            </w:pPr>
            <w:r>
              <w:t>6.4 (-0.1, 13.3)</w:t>
            </w:r>
          </w:p>
        </w:tc>
        <w:tc>
          <w:tcPr>
            <w:tcW w:w="2061" w:type="dxa"/>
            <w:tcBorders>
              <w:top w:val="nil"/>
              <w:left w:val="nil"/>
              <w:bottom w:val="nil"/>
              <w:right w:val="nil"/>
            </w:tcBorders>
            <w:shd w:val="clear" w:color="auto" w:fill="auto"/>
          </w:tcPr>
          <w:p w:rsidR="00E2216A" w:rsidRDefault="00DD36C9">
            <w:pPr>
              <w:pStyle w:val="Compact"/>
            </w:pPr>
            <w:r>
              <w:t>2.0 (-1.1, 5.2)</w:t>
            </w:r>
          </w:p>
        </w:tc>
      </w:tr>
      <w:tr w:rsidR="00E2216A">
        <w:tc>
          <w:tcPr>
            <w:tcW w:w="1403" w:type="dxa"/>
            <w:tcBorders>
              <w:top w:val="nil"/>
              <w:left w:val="nil"/>
              <w:bottom w:val="nil"/>
              <w:right w:val="nil"/>
            </w:tcBorders>
            <w:shd w:val="clear" w:color="auto" w:fill="auto"/>
          </w:tcPr>
          <w:p w:rsidR="00E2216A" w:rsidRDefault="00DD36C9">
            <w:pPr>
              <w:pStyle w:val="Compact"/>
            </w:pPr>
            <w:r>
              <w:t>18:3n-3</w:t>
            </w:r>
          </w:p>
        </w:tc>
        <w:tc>
          <w:tcPr>
            <w:tcW w:w="1778" w:type="dxa"/>
            <w:tcBorders>
              <w:top w:val="nil"/>
              <w:left w:val="nil"/>
              <w:bottom w:val="nil"/>
              <w:right w:val="nil"/>
            </w:tcBorders>
            <w:shd w:val="clear" w:color="auto" w:fill="auto"/>
          </w:tcPr>
          <w:p w:rsidR="00E2216A" w:rsidRDefault="00DD36C9">
            <w:pPr>
              <w:pStyle w:val="Compact"/>
            </w:pPr>
            <w:r>
              <w:t>0.3 (-3.4, 4.1)</w:t>
            </w:r>
          </w:p>
        </w:tc>
        <w:tc>
          <w:tcPr>
            <w:tcW w:w="1872" w:type="dxa"/>
            <w:tcBorders>
              <w:top w:val="nil"/>
              <w:left w:val="nil"/>
              <w:bottom w:val="nil"/>
              <w:right w:val="nil"/>
            </w:tcBorders>
            <w:shd w:val="clear" w:color="auto" w:fill="auto"/>
          </w:tcPr>
          <w:p w:rsidR="00E2216A" w:rsidRDefault="00DD36C9">
            <w:pPr>
              <w:pStyle w:val="Compact"/>
            </w:pPr>
            <w:r>
              <w:t>-0.5 (-4.5, 3.7)</w:t>
            </w:r>
          </w:p>
        </w:tc>
        <w:tc>
          <w:tcPr>
            <w:tcW w:w="2152" w:type="dxa"/>
            <w:tcBorders>
              <w:top w:val="nil"/>
              <w:left w:val="nil"/>
              <w:bottom w:val="nil"/>
              <w:right w:val="nil"/>
            </w:tcBorders>
            <w:shd w:val="clear" w:color="auto" w:fill="auto"/>
          </w:tcPr>
          <w:p w:rsidR="00E2216A" w:rsidRDefault="00DD36C9">
            <w:pPr>
              <w:pStyle w:val="Compact"/>
            </w:pPr>
            <w:r>
              <w:t>-0.8 (-6.1, 4.8)</w:t>
            </w:r>
          </w:p>
        </w:tc>
        <w:tc>
          <w:tcPr>
            <w:tcW w:w="2061" w:type="dxa"/>
            <w:tcBorders>
              <w:top w:val="nil"/>
              <w:left w:val="nil"/>
              <w:bottom w:val="nil"/>
              <w:right w:val="nil"/>
            </w:tcBorders>
            <w:shd w:val="clear" w:color="auto" w:fill="auto"/>
          </w:tcPr>
          <w:p w:rsidR="00E2216A" w:rsidRDefault="00DD36C9">
            <w:pPr>
              <w:pStyle w:val="Compact"/>
            </w:pPr>
            <w:r>
              <w:t>-0.5 (-3.2, 2.4)</w:t>
            </w:r>
          </w:p>
        </w:tc>
      </w:tr>
      <w:tr w:rsidR="00E2216A">
        <w:tc>
          <w:tcPr>
            <w:tcW w:w="1403" w:type="dxa"/>
            <w:tcBorders>
              <w:top w:val="nil"/>
              <w:left w:val="nil"/>
              <w:bottom w:val="nil"/>
              <w:right w:val="nil"/>
            </w:tcBorders>
            <w:shd w:val="clear" w:color="auto" w:fill="auto"/>
          </w:tcPr>
          <w:p w:rsidR="00E2216A" w:rsidRDefault="00DD36C9">
            <w:pPr>
              <w:pStyle w:val="Compact"/>
            </w:pPr>
            <w:r>
              <w:t>20:5n-3</w:t>
            </w:r>
          </w:p>
        </w:tc>
        <w:tc>
          <w:tcPr>
            <w:tcW w:w="1778" w:type="dxa"/>
            <w:tcBorders>
              <w:top w:val="nil"/>
              <w:left w:val="nil"/>
              <w:bottom w:val="nil"/>
              <w:right w:val="nil"/>
            </w:tcBorders>
            <w:shd w:val="clear" w:color="auto" w:fill="auto"/>
          </w:tcPr>
          <w:p w:rsidR="00E2216A" w:rsidRDefault="00DD36C9">
            <w:pPr>
              <w:pStyle w:val="Compact"/>
            </w:pPr>
            <w:r>
              <w:t>7.4 (2.2, 12.9)</w:t>
            </w:r>
          </w:p>
        </w:tc>
        <w:tc>
          <w:tcPr>
            <w:tcW w:w="1872" w:type="dxa"/>
            <w:tcBorders>
              <w:top w:val="nil"/>
              <w:left w:val="nil"/>
              <w:bottom w:val="nil"/>
              <w:right w:val="nil"/>
            </w:tcBorders>
            <w:shd w:val="clear" w:color="auto" w:fill="auto"/>
          </w:tcPr>
          <w:p w:rsidR="00E2216A" w:rsidRDefault="00DD36C9">
            <w:pPr>
              <w:pStyle w:val="Compact"/>
            </w:pPr>
            <w:r>
              <w:t>5.9 (0.5, 11.6)</w:t>
            </w:r>
          </w:p>
        </w:tc>
        <w:tc>
          <w:tcPr>
            <w:tcW w:w="2152" w:type="dxa"/>
            <w:tcBorders>
              <w:top w:val="nil"/>
              <w:left w:val="nil"/>
              <w:bottom w:val="nil"/>
              <w:right w:val="nil"/>
            </w:tcBorders>
            <w:shd w:val="clear" w:color="auto" w:fill="auto"/>
          </w:tcPr>
          <w:p w:rsidR="00E2216A" w:rsidRDefault="00DD36C9">
            <w:pPr>
              <w:pStyle w:val="Compact"/>
            </w:pPr>
            <w:r>
              <w:t>3.4 (-3.3, 10.6)</w:t>
            </w:r>
          </w:p>
        </w:tc>
        <w:tc>
          <w:tcPr>
            <w:tcW w:w="2061" w:type="dxa"/>
            <w:tcBorders>
              <w:top w:val="nil"/>
              <w:left w:val="nil"/>
              <w:bottom w:val="nil"/>
              <w:right w:val="nil"/>
            </w:tcBorders>
            <w:shd w:val="clear" w:color="auto" w:fill="auto"/>
          </w:tcPr>
          <w:p w:rsidR="00E2216A" w:rsidRDefault="00DD36C9">
            <w:pPr>
              <w:pStyle w:val="Compact"/>
            </w:pPr>
            <w:r>
              <w:t>0.8 (-2.4, 4.2)</w:t>
            </w:r>
          </w:p>
        </w:tc>
      </w:tr>
      <w:tr w:rsidR="00E2216A">
        <w:tc>
          <w:tcPr>
            <w:tcW w:w="1403" w:type="dxa"/>
            <w:tcBorders>
              <w:top w:val="nil"/>
              <w:left w:val="nil"/>
              <w:bottom w:val="nil"/>
              <w:right w:val="nil"/>
            </w:tcBorders>
            <w:shd w:val="clear" w:color="auto" w:fill="auto"/>
          </w:tcPr>
          <w:p w:rsidR="00E2216A" w:rsidRDefault="00DD36C9">
            <w:pPr>
              <w:pStyle w:val="Compact"/>
            </w:pPr>
            <w:r>
              <w:t>22:5n-3</w:t>
            </w:r>
          </w:p>
        </w:tc>
        <w:tc>
          <w:tcPr>
            <w:tcW w:w="1778" w:type="dxa"/>
            <w:tcBorders>
              <w:top w:val="nil"/>
              <w:left w:val="nil"/>
              <w:bottom w:val="nil"/>
              <w:right w:val="nil"/>
            </w:tcBorders>
            <w:shd w:val="clear" w:color="auto" w:fill="auto"/>
          </w:tcPr>
          <w:p w:rsidR="00E2216A" w:rsidRDefault="00DD36C9">
            <w:pPr>
              <w:pStyle w:val="Compact"/>
            </w:pPr>
            <w:r>
              <w:t>-2.0 (-5.5, 1.6)</w:t>
            </w:r>
          </w:p>
        </w:tc>
        <w:tc>
          <w:tcPr>
            <w:tcW w:w="1872" w:type="dxa"/>
            <w:tcBorders>
              <w:top w:val="nil"/>
              <w:left w:val="nil"/>
              <w:bottom w:val="nil"/>
              <w:right w:val="nil"/>
            </w:tcBorders>
            <w:shd w:val="clear" w:color="auto" w:fill="auto"/>
          </w:tcPr>
          <w:p w:rsidR="00E2216A" w:rsidRDefault="00DD36C9">
            <w:pPr>
              <w:pStyle w:val="Compact"/>
            </w:pPr>
            <w:r>
              <w:t>-1.5 (-5.8, 3.0)</w:t>
            </w:r>
          </w:p>
        </w:tc>
        <w:tc>
          <w:tcPr>
            <w:tcW w:w="2152" w:type="dxa"/>
            <w:tcBorders>
              <w:top w:val="nil"/>
              <w:left w:val="nil"/>
              <w:bottom w:val="nil"/>
              <w:right w:val="nil"/>
            </w:tcBorders>
            <w:shd w:val="clear" w:color="auto" w:fill="auto"/>
          </w:tcPr>
          <w:p w:rsidR="00E2216A" w:rsidRDefault="00DD36C9">
            <w:pPr>
              <w:pStyle w:val="Compact"/>
            </w:pPr>
            <w:r>
              <w:t>0.2 (-5.9, 6.7)</w:t>
            </w:r>
          </w:p>
        </w:tc>
        <w:tc>
          <w:tcPr>
            <w:tcW w:w="2061" w:type="dxa"/>
            <w:tcBorders>
              <w:top w:val="nil"/>
              <w:left w:val="nil"/>
              <w:bottom w:val="nil"/>
              <w:right w:val="nil"/>
            </w:tcBorders>
            <w:shd w:val="clear" w:color="auto" w:fill="auto"/>
          </w:tcPr>
          <w:p w:rsidR="00E2216A" w:rsidRDefault="00DD36C9">
            <w:pPr>
              <w:pStyle w:val="Compact"/>
            </w:pPr>
            <w:r>
              <w:t>0.0 (-3.5, 3.5)</w:t>
            </w:r>
          </w:p>
        </w:tc>
      </w:tr>
      <w:tr w:rsidR="00E2216A">
        <w:tc>
          <w:tcPr>
            <w:tcW w:w="1403" w:type="dxa"/>
            <w:tcBorders>
              <w:top w:val="nil"/>
              <w:left w:val="nil"/>
              <w:bottom w:val="nil"/>
              <w:right w:val="nil"/>
            </w:tcBorders>
            <w:shd w:val="clear" w:color="auto" w:fill="auto"/>
          </w:tcPr>
          <w:p w:rsidR="00E2216A" w:rsidRDefault="00DD36C9">
            <w:pPr>
              <w:pStyle w:val="Compact"/>
            </w:pPr>
            <w:r>
              <w:t>22:6n-3</w:t>
            </w:r>
          </w:p>
        </w:tc>
        <w:tc>
          <w:tcPr>
            <w:tcW w:w="1778" w:type="dxa"/>
            <w:tcBorders>
              <w:top w:val="nil"/>
              <w:left w:val="nil"/>
              <w:bottom w:val="nil"/>
              <w:right w:val="nil"/>
            </w:tcBorders>
            <w:shd w:val="clear" w:color="auto" w:fill="auto"/>
          </w:tcPr>
          <w:p w:rsidR="00E2216A" w:rsidRDefault="00DD36C9">
            <w:pPr>
              <w:pStyle w:val="Compact"/>
            </w:pPr>
            <w:r>
              <w:t>-2.8 (-6.0, 0.5)</w:t>
            </w:r>
          </w:p>
        </w:tc>
        <w:tc>
          <w:tcPr>
            <w:tcW w:w="1872" w:type="dxa"/>
            <w:tcBorders>
              <w:top w:val="nil"/>
              <w:left w:val="nil"/>
              <w:bottom w:val="nil"/>
              <w:right w:val="nil"/>
            </w:tcBorders>
            <w:shd w:val="clear" w:color="auto" w:fill="auto"/>
          </w:tcPr>
          <w:p w:rsidR="00E2216A" w:rsidRDefault="00DD36C9">
            <w:pPr>
              <w:pStyle w:val="Compact"/>
            </w:pPr>
            <w:r>
              <w:t>-3.9 (-7.9, 0.3)</w:t>
            </w:r>
          </w:p>
        </w:tc>
        <w:tc>
          <w:tcPr>
            <w:tcW w:w="2152" w:type="dxa"/>
            <w:tcBorders>
              <w:top w:val="nil"/>
              <w:left w:val="nil"/>
              <w:bottom w:val="nil"/>
              <w:right w:val="nil"/>
            </w:tcBorders>
            <w:shd w:val="clear" w:color="auto" w:fill="auto"/>
          </w:tcPr>
          <w:p w:rsidR="00E2216A" w:rsidRDefault="00DD36C9">
            <w:pPr>
              <w:pStyle w:val="Compact"/>
            </w:pPr>
            <w:r>
              <w:t>1.4 (-4.2, 7.2)</w:t>
            </w:r>
          </w:p>
        </w:tc>
        <w:tc>
          <w:tcPr>
            <w:tcW w:w="2061" w:type="dxa"/>
            <w:tcBorders>
              <w:top w:val="nil"/>
              <w:left w:val="nil"/>
              <w:bottom w:val="nil"/>
              <w:right w:val="nil"/>
            </w:tcBorders>
            <w:shd w:val="clear" w:color="auto" w:fill="auto"/>
          </w:tcPr>
          <w:p w:rsidR="00E2216A" w:rsidRDefault="00DD36C9">
            <w:pPr>
              <w:pStyle w:val="Compact"/>
            </w:pPr>
            <w:r>
              <w:t>-0.3 (-3.2, 2.7)</w:t>
            </w:r>
          </w:p>
        </w:tc>
      </w:tr>
      <w:tr w:rsidR="00E2216A">
        <w:tc>
          <w:tcPr>
            <w:tcW w:w="1403" w:type="dxa"/>
            <w:tcBorders>
              <w:top w:val="nil"/>
              <w:left w:val="nil"/>
              <w:bottom w:val="nil"/>
              <w:right w:val="nil"/>
            </w:tcBorders>
            <w:shd w:val="clear" w:color="auto" w:fill="auto"/>
          </w:tcPr>
          <w:p w:rsidR="00E2216A" w:rsidRDefault="00DD36C9">
            <w:pPr>
              <w:pStyle w:val="Compact"/>
              <w:rPr>
                <w:b/>
              </w:rPr>
            </w:pPr>
            <w:r>
              <w:rPr>
                <w:b/>
              </w:rPr>
              <w:t>nmol/mL</w:t>
            </w:r>
          </w:p>
        </w:tc>
        <w:tc>
          <w:tcPr>
            <w:tcW w:w="1778" w:type="dxa"/>
            <w:tcBorders>
              <w:top w:val="nil"/>
              <w:left w:val="nil"/>
              <w:bottom w:val="nil"/>
              <w:right w:val="nil"/>
            </w:tcBorders>
            <w:shd w:val="clear" w:color="auto" w:fill="auto"/>
          </w:tcPr>
          <w:p w:rsidR="00E2216A" w:rsidRDefault="00E2216A"/>
        </w:tc>
        <w:tc>
          <w:tcPr>
            <w:tcW w:w="1872" w:type="dxa"/>
            <w:tcBorders>
              <w:top w:val="nil"/>
              <w:left w:val="nil"/>
              <w:bottom w:val="nil"/>
              <w:right w:val="nil"/>
            </w:tcBorders>
            <w:shd w:val="clear" w:color="auto" w:fill="auto"/>
          </w:tcPr>
          <w:p w:rsidR="00E2216A" w:rsidRDefault="00E2216A"/>
        </w:tc>
        <w:tc>
          <w:tcPr>
            <w:tcW w:w="2152" w:type="dxa"/>
            <w:tcBorders>
              <w:top w:val="nil"/>
              <w:left w:val="nil"/>
              <w:bottom w:val="nil"/>
              <w:right w:val="nil"/>
            </w:tcBorders>
            <w:shd w:val="clear" w:color="auto" w:fill="auto"/>
          </w:tcPr>
          <w:p w:rsidR="00E2216A" w:rsidRDefault="00E2216A"/>
        </w:tc>
        <w:tc>
          <w:tcPr>
            <w:tcW w:w="2061" w:type="dxa"/>
            <w:tcBorders>
              <w:top w:val="nil"/>
              <w:left w:val="nil"/>
              <w:bottom w:val="nil"/>
              <w:right w:val="nil"/>
            </w:tcBorders>
            <w:shd w:val="clear" w:color="auto" w:fill="auto"/>
          </w:tcPr>
          <w:p w:rsidR="00E2216A" w:rsidRDefault="00E2216A"/>
        </w:tc>
      </w:tr>
      <w:tr w:rsidR="00E2216A">
        <w:tc>
          <w:tcPr>
            <w:tcW w:w="1403" w:type="dxa"/>
            <w:tcBorders>
              <w:top w:val="nil"/>
              <w:left w:val="nil"/>
              <w:bottom w:val="nil"/>
              <w:right w:val="nil"/>
            </w:tcBorders>
            <w:shd w:val="clear" w:color="auto" w:fill="auto"/>
          </w:tcPr>
          <w:p w:rsidR="00E2216A" w:rsidRDefault="00DD36C9">
            <w:pPr>
              <w:pStyle w:val="Compact"/>
            </w:pPr>
            <w:r>
              <w:t>Total</w:t>
            </w:r>
          </w:p>
        </w:tc>
        <w:tc>
          <w:tcPr>
            <w:tcW w:w="1778" w:type="dxa"/>
            <w:tcBorders>
              <w:top w:val="nil"/>
              <w:left w:val="nil"/>
              <w:bottom w:val="nil"/>
              <w:right w:val="nil"/>
            </w:tcBorders>
            <w:shd w:val="clear" w:color="auto" w:fill="auto"/>
          </w:tcPr>
          <w:p w:rsidR="00E2216A" w:rsidRDefault="00DD36C9">
            <w:pPr>
              <w:pStyle w:val="Compact"/>
            </w:pPr>
            <w:r>
              <w:t>-1.1 (-5.0, 2.9)</w:t>
            </w:r>
          </w:p>
        </w:tc>
        <w:tc>
          <w:tcPr>
            <w:tcW w:w="1872" w:type="dxa"/>
            <w:tcBorders>
              <w:top w:val="nil"/>
              <w:left w:val="nil"/>
              <w:bottom w:val="nil"/>
              <w:right w:val="nil"/>
            </w:tcBorders>
            <w:shd w:val="clear" w:color="auto" w:fill="auto"/>
          </w:tcPr>
          <w:p w:rsidR="00E2216A" w:rsidRDefault="00DD36C9">
            <w:pPr>
              <w:pStyle w:val="Compact"/>
            </w:pPr>
            <w:r>
              <w:t>-2.9 (-6.8, 1.2)</w:t>
            </w:r>
          </w:p>
        </w:tc>
        <w:tc>
          <w:tcPr>
            <w:tcW w:w="2152" w:type="dxa"/>
            <w:tcBorders>
              <w:top w:val="nil"/>
              <w:left w:val="nil"/>
              <w:bottom w:val="nil"/>
              <w:right w:val="nil"/>
            </w:tcBorders>
            <w:shd w:val="clear" w:color="auto" w:fill="auto"/>
          </w:tcPr>
          <w:p w:rsidR="00E2216A" w:rsidRDefault="00DD36C9">
            <w:pPr>
              <w:pStyle w:val="Compact"/>
            </w:pPr>
            <w:r>
              <w:t>-8.4 (-13.4, -3.1)*</w:t>
            </w:r>
          </w:p>
        </w:tc>
        <w:tc>
          <w:tcPr>
            <w:tcW w:w="2061" w:type="dxa"/>
            <w:tcBorders>
              <w:top w:val="nil"/>
              <w:left w:val="nil"/>
              <w:bottom w:val="nil"/>
              <w:right w:val="nil"/>
            </w:tcBorders>
            <w:shd w:val="clear" w:color="auto" w:fill="auto"/>
          </w:tcPr>
          <w:p w:rsidR="00E2216A" w:rsidRDefault="00DD36C9">
            <w:pPr>
              <w:pStyle w:val="Compact"/>
            </w:pPr>
            <w:r>
              <w:t>-4.3 (-6.9, -1.7)*</w:t>
            </w:r>
          </w:p>
        </w:tc>
      </w:tr>
      <w:tr w:rsidR="00E2216A">
        <w:tc>
          <w:tcPr>
            <w:tcW w:w="1403" w:type="dxa"/>
            <w:tcBorders>
              <w:top w:val="nil"/>
              <w:left w:val="nil"/>
              <w:bottom w:val="nil"/>
              <w:right w:val="nil"/>
            </w:tcBorders>
            <w:shd w:val="clear" w:color="auto" w:fill="auto"/>
          </w:tcPr>
          <w:p w:rsidR="00E2216A" w:rsidRDefault="00DD36C9">
            <w:pPr>
              <w:pStyle w:val="Compact"/>
            </w:pPr>
            <w:r>
              <w:t>14:0</w:t>
            </w:r>
          </w:p>
        </w:tc>
        <w:tc>
          <w:tcPr>
            <w:tcW w:w="1778" w:type="dxa"/>
            <w:tcBorders>
              <w:top w:val="nil"/>
              <w:left w:val="nil"/>
              <w:bottom w:val="nil"/>
              <w:right w:val="nil"/>
            </w:tcBorders>
            <w:shd w:val="clear" w:color="auto" w:fill="auto"/>
          </w:tcPr>
          <w:p w:rsidR="00E2216A" w:rsidRDefault="00DD36C9">
            <w:pPr>
              <w:pStyle w:val="Compact"/>
            </w:pPr>
            <w:r>
              <w:t>1.7 (-2.7, 6.3)</w:t>
            </w:r>
          </w:p>
        </w:tc>
        <w:tc>
          <w:tcPr>
            <w:tcW w:w="1872" w:type="dxa"/>
            <w:tcBorders>
              <w:top w:val="nil"/>
              <w:left w:val="nil"/>
              <w:bottom w:val="nil"/>
              <w:right w:val="nil"/>
            </w:tcBorders>
            <w:shd w:val="clear" w:color="auto" w:fill="auto"/>
          </w:tcPr>
          <w:p w:rsidR="00E2216A" w:rsidRDefault="00DD36C9">
            <w:pPr>
              <w:pStyle w:val="Compact"/>
            </w:pPr>
            <w:r>
              <w:t>2.8 (-1.8, 7.6)</w:t>
            </w:r>
          </w:p>
        </w:tc>
        <w:tc>
          <w:tcPr>
            <w:tcW w:w="2152" w:type="dxa"/>
            <w:tcBorders>
              <w:top w:val="nil"/>
              <w:left w:val="nil"/>
              <w:bottom w:val="nil"/>
              <w:right w:val="nil"/>
            </w:tcBorders>
            <w:shd w:val="clear" w:color="auto" w:fill="auto"/>
          </w:tcPr>
          <w:p w:rsidR="00E2216A" w:rsidRDefault="00DD36C9">
            <w:pPr>
              <w:pStyle w:val="Compact"/>
            </w:pPr>
            <w:r>
              <w:t>-3.9 (-10.1, 2.7)</w:t>
            </w:r>
          </w:p>
        </w:tc>
        <w:tc>
          <w:tcPr>
            <w:tcW w:w="2061" w:type="dxa"/>
            <w:tcBorders>
              <w:top w:val="nil"/>
              <w:left w:val="nil"/>
              <w:bottom w:val="nil"/>
              <w:right w:val="nil"/>
            </w:tcBorders>
            <w:shd w:val="clear" w:color="auto" w:fill="auto"/>
          </w:tcPr>
          <w:p w:rsidR="00E2216A" w:rsidRDefault="00DD36C9">
            <w:pPr>
              <w:pStyle w:val="Compact"/>
            </w:pPr>
            <w:r>
              <w:t>-1.5 (-4.5, 1.5)</w:t>
            </w:r>
          </w:p>
        </w:tc>
      </w:tr>
      <w:tr w:rsidR="00E2216A">
        <w:tc>
          <w:tcPr>
            <w:tcW w:w="1403" w:type="dxa"/>
            <w:tcBorders>
              <w:top w:val="nil"/>
              <w:left w:val="nil"/>
              <w:bottom w:val="nil"/>
              <w:right w:val="nil"/>
            </w:tcBorders>
            <w:shd w:val="clear" w:color="auto" w:fill="auto"/>
          </w:tcPr>
          <w:p w:rsidR="00E2216A" w:rsidRDefault="00DD36C9">
            <w:pPr>
              <w:pStyle w:val="Compact"/>
            </w:pPr>
            <w:r>
              <w:t>16:0</w:t>
            </w:r>
          </w:p>
        </w:tc>
        <w:tc>
          <w:tcPr>
            <w:tcW w:w="1778" w:type="dxa"/>
            <w:tcBorders>
              <w:top w:val="nil"/>
              <w:left w:val="nil"/>
              <w:bottom w:val="nil"/>
              <w:right w:val="nil"/>
            </w:tcBorders>
            <w:shd w:val="clear" w:color="auto" w:fill="auto"/>
          </w:tcPr>
          <w:p w:rsidR="00E2216A" w:rsidRDefault="00DD36C9">
            <w:pPr>
              <w:pStyle w:val="Compact"/>
            </w:pPr>
            <w:r>
              <w:t>-1.5 (-5.5, 2.6)</w:t>
            </w:r>
          </w:p>
        </w:tc>
        <w:tc>
          <w:tcPr>
            <w:tcW w:w="1872" w:type="dxa"/>
            <w:tcBorders>
              <w:top w:val="nil"/>
              <w:left w:val="nil"/>
              <w:bottom w:val="nil"/>
              <w:right w:val="nil"/>
            </w:tcBorders>
            <w:shd w:val="clear" w:color="auto" w:fill="auto"/>
          </w:tcPr>
          <w:p w:rsidR="00E2216A" w:rsidRDefault="00DD36C9">
            <w:pPr>
              <w:pStyle w:val="Compact"/>
            </w:pPr>
            <w:r>
              <w:t>-2.6 (-6.5, 1.5)</w:t>
            </w:r>
          </w:p>
        </w:tc>
        <w:tc>
          <w:tcPr>
            <w:tcW w:w="2152" w:type="dxa"/>
            <w:tcBorders>
              <w:top w:val="nil"/>
              <w:left w:val="nil"/>
              <w:bottom w:val="nil"/>
              <w:right w:val="nil"/>
            </w:tcBorders>
            <w:shd w:val="clear" w:color="auto" w:fill="auto"/>
          </w:tcPr>
          <w:p w:rsidR="00E2216A" w:rsidRDefault="00DD36C9">
            <w:pPr>
              <w:pStyle w:val="Compact"/>
            </w:pPr>
            <w:r>
              <w:t>-8.9 (-14.1, -3.3)*</w:t>
            </w:r>
          </w:p>
        </w:tc>
        <w:tc>
          <w:tcPr>
            <w:tcW w:w="2061" w:type="dxa"/>
            <w:tcBorders>
              <w:top w:val="nil"/>
              <w:left w:val="nil"/>
              <w:bottom w:val="nil"/>
              <w:right w:val="nil"/>
            </w:tcBorders>
            <w:shd w:val="clear" w:color="auto" w:fill="auto"/>
          </w:tcPr>
          <w:p w:rsidR="00E2216A" w:rsidRDefault="00DD36C9">
            <w:pPr>
              <w:pStyle w:val="Compact"/>
            </w:pPr>
            <w:r>
              <w:t>-4.3 (-6.9, -1.7)*</w:t>
            </w:r>
          </w:p>
        </w:tc>
      </w:tr>
      <w:tr w:rsidR="00E2216A">
        <w:tc>
          <w:tcPr>
            <w:tcW w:w="1403" w:type="dxa"/>
            <w:tcBorders>
              <w:top w:val="nil"/>
              <w:left w:val="nil"/>
              <w:bottom w:val="nil"/>
              <w:right w:val="nil"/>
            </w:tcBorders>
            <w:shd w:val="clear" w:color="auto" w:fill="auto"/>
          </w:tcPr>
          <w:p w:rsidR="00E2216A" w:rsidRDefault="00DD36C9">
            <w:pPr>
              <w:pStyle w:val="Compact"/>
            </w:pPr>
            <w:r>
              <w:t>18:0</w:t>
            </w:r>
          </w:p>
        </w:tc>
        <w:tc>
          <w:tcPr>
            <w:tcW w:w="1778" w:type="dxa"/>
            <w:tcBorders>
              <w:top w:val="nil"/>
              <w:left w:val="nil"/>
              <w:bottom w:val="nil"/>
              <w:right w:val="nil"/>
            </w:tcBorders>
            <w:shd w:val="clear" w:color="auto" w:fill="auto"/>
          </w:tcPr>
          <w:p w:rsidR="00E2216A" w:rsidRDefault="00DD36C9">
            <w:pPr>
              <w:pStyle w:val="Compact"/>
            </w:pPr>
            <w:r>
              <w:t>-0.7 (-4.5, 3.3)</w:t>
            </w:r>
          </w:p>
        </w:tc>
        <w:tc>
          <w:tcPr>
            <w:tcW w:w="1872" w:type="dxa"/>
            <w:tcBorders>
              <w:top w:val="nil"/>
              <w:left w:val="nil"/>
              <w:bottom w:val="nil"/>
              <w:right w:val="nil"/>
            </w:tcBorders>
            <w:shd w:val="clear" w:color="auto" w:fill="auto"/>
          </w:tcPr>
          <w:p w:rsidR="00E2216A" w:rsidRDefault="00DD36C9">
            <w:pPr>
              <w:pStyle w:val="Compact"/>
            </w:pPr>
            <w:r>
              <w:t>-2.0 (-5.8, 2.0)</w:t>
            </w:r>
          </w:p>
        </w:tc>
        <w:tc>
          <w:tcPr>
            <w:tcW w:w="2152" w:type="dxa"/>
            <w:tcBorders>
              <w:top w:val="nil"/>
              <w:left w:val="nil"/>
              <w:bottom w:val="nil"/>
              <w:right w:val="nil"/>
            </w:tcBorders>
            <w:shd w:val="clear" w:color="auto" w:fill="auto"/>
          </w:tcPr>
          <w:p w:rsidR="00E2216A" w:rsidRDefault="00DD36C9">
            <w:pPr>
              <w:pStyle w:val="Compact"/>
            </w:pPr>
            <w:r>
              <w:t>-4.3 (-9.7, 1.5)</w:t>
            </w:r>
          </w:p>
        </w:tc>
        <w:tc>
          <w:tcPr>
            <w:tcW w:w="2061" w:type="dxa"/>
            <w:tcBorders>
              <w:top w:val="nil"/>
              <w:left w:val="nil"/>
              <w:bottom w:val="nil"/>
              <w:right w:val="nil"/>
            </w:tcBorders>
            <w:shd w:val="clear" w:color="auto" w:fill="auto"/>
          </w:tcPr>
          <w:p w:rsidR="00E2216A" w:rsidRDefault="00DD36C9">
            <w:pPr>
              <w:pStyle w:val="Compact"/>
            </w:pPr>
            <w:r>
              <w:t>-2.4 (-5.3, 0.6)</w:t>
            </w:r>
          </w:p>
        </w:tc>
      </w:tr>
      <w:tr w:rsidR="00E2216A">
        <w:tc>
          <w:tcPr>
            <w:tcW w:w="1403" w:type="dxa"/>
            <w:tcBorders>
              <w:top w:val="nil"/>
              <w:left w:val="nil"/>
              <w:bottom w:val="nil"/>
              <w:right w:val="nil"/>
            </w:tcBorders>
            <w:shd w:val="clear" w:color="auto" w:fill="auto"/>
          </w:tcPr>
          <w:p w:rsidR="00E2216A" w:rsidRDefault="00DD36C9">
            <w:pPr>
              <w:pStyle w:val="Compact"/>
            </w:pPr>
            <w:r>
              <w:t>20:0</w:t>
            </w:r>
          </w:p>
        </w:tc>
        <w:tc>
          <w:tcPr>
            <w:tcW w:w="1778" w:type="dxa"/>
            <w:tcBorders>
              <w:top w:val="nil"/>
              <w:left w:val="nil"/>
              <w:bottom w:val="nil"/>
              <w:right w:val="nil"/>
            </w:tcBorders>
            <w:shd w:val="clear" w:color="auto" w:fill="auto"/>
          </w:tcPr>
          <w:p w:rsidR="00E2216A" w:rsidRDefault="00DD36C9">
            <w:pPr>
              <w:pStyle w:val="Compact"/>
            </w:pPr>
            <w:r>
              <w:t>0.7 (-4.0, 5.6)</w:t>
            </w:r>
          </w:p>
        </w:tc>
        <w:tc>
          <w:tcPr>
            <w:tcW w:w="1872" w:type="dxa"/>
            <w:tcBorders>
              <w:top w:val="nil"/>
              <w:left w:val="nil"/>
              <w:bottom w:val="nil"/>
              <w:right w:val="nil"/>
            </w:tcBorders>
            <w:shd w:val="clear" w:color="auto" w:fill="auto"/>
          </w:tcPr>
          <w:p w:rsidR="00E2216A" w:rsidRDefault="00DD36C9">
            <w:pPr>
              <w:pStyle w:val="Compact"/>
            </w:pPr>
            <w:r>
              <w:t>0.1 (-4.7, 5.1)</w:t>
            </w:r>
          </w:p>
        </w:tc>
        <w:tc>
          <w:tcPr>
            <w:tcW w:w="2152" w:type="dxa"/>
            <w:tcBorders>
              <w:top w:val="nil"/>
              <w:left w:val="nil"/>
              <w:bottom w:val="nil"/>
              <w:right w:val="nil"/>
            </w:tcBorders>
            <w:shd w:val="clear" w:color="auto" w:fill="auto"/>
          </w:tcPr>
          <w:p w:rsidR="00E2216A" w:rsidRDefault="00DD36C9">
            <w:pPr>
              <w:pStyle w:val="Compact"/>
            </w:pPr>
            <w:r>
              <w:t>-1.7 (-8.5, 5.5)</w:t>
            </w:r>
          </w:p>
        </w:tc>
        <w:tc>
          <w:tcPr>
            <w:tcW w:w="2061" w:type="dxa"/>
            <w:tcBorders>
              <w:top w:val="nil"/>
              <w:left w:val="nil"/>
              <w:bottom w:val="nil"/>
              <w:right w:val="nil"/>
            </w:tcBorders>
            <w:shd w:val="clear" w:color="auto" w:fill="auto"/>
          </w:tcPr>
          <w:p w:rsidR="00E2216A" w:rsidRDefault="00DD36C9">
            <w:pPr>
              <w:pStyle w:val="Compact"/>
            </w:pPr>
            <w:r>
              <w:t>-1.2 (-4.8, 2.5)</w:t>
            </w:r>
          </w:p>
        </w:tc>
      </w:tr>
      <w:tr w:rsidR="00E2216A">
        <w:tc>
          <w:tcPr>
            <w:tcW w:w="1403" w:type="dxa"/>
            <w:tcBorders>
              <w:top w:val="nil"/>
              <w:left w:val="nil"/>
              <w:bottom w:val="nil"/>
              <w:right w:val="nil"/>
            </w:tcBorders>
            <w:shd w:val="clear" w:color="auto" w:fill="auto"/>
          </w:tcPr>
          <w:p w:rsidR="00E2216A" w:rsidRDefault="00DD36C9">
            <w:pPr>
              <w:pStyle w:val="Compact"/>
            </w:pPr>
            <w:r>
              <w:t>22:0</w:t>
            </w:r>
          </w:p>
        </w:tc>
        <w:tc>
          <w:tcPr>
            <w:tcW w:w="1778" w:type="dxa"/>
            <w:tcBorders>
              <w:top w:val="nil"/>
              <w:left w:val="nil"/>
              <w:bottom w:val="nil"/>
              <w:right w:val="nil"/>
            </w:tcBorders>
            <w:shd w:val="clear" w:color="auto" w:fill="auto"/>
          </w:tcPr>
          <w:p w:rsidR="00E2216A" w:rsidRDefault="00DD36C9">
            <w:pPr>
              <w:pStyle w:val="Compact"/>
            </w:pPr>
            <w:r>
              <w:t>-1.2 (-5.6, 3.4)</w:t>
            </w:r>
          </w:p>
        </w:tc>
        <w:tc>
          <w:tcPr>
            <w:tcW w:w="1872" w:type="dxa"/>
            <w:tcBorders>
              <w:top w:val="nil"/>
              <w:left w:val="nil"/>
              <w:bottom w:val="nil"/>
              <w:right w:val="nil"/>
            </w:tcBorders>
            <w:shd w:val="clear" w:color="auto" w:fill="auto"/>
          </w:tcPr>
          <w:p w:rsidR="00E2216A" w:rsidRDefault="00DD36C9">
            <w:pPr>
              <w:pStyle w:val="Compact"/>
            </w:pPr>
            <w:r>
              <w:t>-2.2 (-6.5, 2.4)</w:t>
            </w:r>
          </w:p>
        </w:tc>
        <w:tc>
          <w:tcPr>
            <w:tcW w:w="2152" w:type="dxa"/>
            <w:tcBorders>
              <w:top w:val="nil"/>
              <w:left w:val="nil"/>
              <w:bottom w:val="nil"/>
              <w:right w:val="nil"/>
            </w:tcBorders>
            <w:shd w:val="clear" w:color="auto" w:fill="auto"/>
          </w:tcPr>
          <w:p w:rsidR="00E2216A" w:rsidRDefault="00DD36C9">
            <w:pPr>
              <w:pStyle w:val="Compact"/>
            </w:pPr>
            <w:r>
              <w:t>0.6 (-4.1, 5.6)</w:t>
            </w:r>
          </w:p>
        </w:tc>
        <w:tc>
          <w:tcPr>
            <w:tcW w:w="2061" w:type="dxa"/>
            <w:tcBorders>
              <w:top w:val="nil"/>
              <w:left w:val="nil"/>
              <w:bottom w:val="nil"/>
              <w:right w:val="nil"/>
            </w:tcBorders>
            <w:shd w:val="clear" w:color="auto" w:fill="auto"/>
          </w:tcPr>
          <w:p w:rsidR="00E2216A" w:rsidRDefault="00DD36C9">
            <w:pPr>
              <w:pStyle w:val="Compact"/>
            </w:pPr>
            <w:r>
              <w:t>-1.0 (-3.4, 1.5)</w:t>
            </w:r>
          </w:p>
        </w:tc>
      </w:tr>
      <w:tr w:rsidR="00E2216A">
        <w:tc>
          <w:tcPr>
            <w:tcW w:w="1403" w:type="dxa"/>
            <w:tcBorders>
              <w:top w:val="nil"/>
              <w:left w:val="nil"/>
              <w:bottom w:val="nil"/>
              <w:right w:val="nil"/>
            </w:tcBorders>
            <w:shd w:val="clear" w:color="auto" w:fill="auto"/>
          </w:tcPr>
          <w:p w:rsidR="00E2216A" w:rsidRDefault="00DD36C9">
            <w:pPr>
              <w:pStyle w:val="Compact"/>
            </w:pPr>
            <w:r>
              <w:t>18:1n-9</w:t>
            </w:r>
          </w:p>
        </w:tc>
        <w:tc>
          <w:tcPr>
            <w:tcW w:w="1778" w:type="dxa"/>
            <w:tcBorders>
              <w:top w:val="nil"/>
              <w:left w:val="nil"/>
              <w:bottom w:val="nil"/>
              <w:right w:val="nil"/>
            </w:tcBorders>
            <w:shd w:val="clear" w:color="auto" w:fill="auto"/>
          </w:tcPr>
          <w:p w:rsidR="00E2216A" w:rsidRDefault="00DD36C9">
            <w:pPr>
              <w:pStyle w:val="Compact"/>
            </w:pPr>
            <w:r>
              <w:t>-0.9 (-4.8, 3.1)</w:t>
            </w:r>
          </w:p>
        </w:tc>
        <w:tc>
          <w:tcPr>
            <w:tcW w:w="1872" w:type="dxa"/>
            <w:tcBorders>
              <w:top w:val="nil"/>
              <w:left w:val="nil"/>
              <w:bottom w:val="nil"/>
              <w:right w:val="nil"/>
            </w:tcBorders>
            <w:shd w:val="clear" w:color="auto" w:fill="auto"/>
          </w:tcPr>
          <w:p w:rsidR="00E2216A" w:rsidRDefault="00DD36C9">
            <w:pPr>
              <w:pStyle w:val="Compact"/>
            </w:pPr>
            <w:r>
              <w:t>-2.8 (-6.7, 1.4)</w:t>
            </w:r>
          </w:p>
        </w:tc>
        <w:tc>
          <w:tcPr>
            <w:tcW w:w="2152" w:type="dxa"/>
            <w:tcBorders>
              <w:top w:val="nil"/>
              <w:left w:val="nil"/>
              <w:bottom w:val="nil"/>
              <w:right w:val="nil"/>
            </w:tcBorders>
            <w:shd w:val="clear" w:color="auto" w:fill="auto"/>
          </w:tcPr>
          <w:p w:rsidR="00E2216A" w:rsidRDefault="00DD36C9">
            <w:pPr>
              <w:pStyle w:val="Compact"/>
            </w:pPr>
            <w:r>
              <w:t>-7.0 (-11.9, -1.7)</w:t>
            </w:r>
          </w:p>
        </w:tc>
        <w:tc>
          <w:tcPr>
            <w:tcW w:w="2061" w:type="dxa"/>
            <w:tcBorders>
              <w:top w:val="nil"/>
              <w:left w:val="nil"/>
              <w:bottom w:val="nil"/>
              <w:right w:val="nil"/>
            </w:tcBorders>
            <w:shd w:val="clear" w:color="auto" w:fill="auto"/>
          </w:tcPr>
          <w:p w:rsidR="00E2216A" w:rsidRDefault="00DD36C9">
            <w:pPr>
              <w:pStyle w:val="Compact"/>
            </w:pPr>
            <w:r>
              <w:t>-3.6 (-6.1, -1.0)*</w:t>
            </w:r>
          </w:p>
        </w:tc>
      </w:tr>
      <w:tr w:rsidR="00E2216A">
        <w:tc>
          <w:tcPr>
            <w:tcW w:w="1403" w:type="dxa"/>
            <w:tcBorders>
              <w:top w:val="nil"/>
              <w:left w:val="nil"/>
              <w:bottom w:val="nil"/>
              <w:right w:val="nil"/>
            </w:tcBorders>
            <w:shd w:val="clear" w:color="auto" w:fill="auto"/>
          </w:tcPr>
          <w:p w:rsidR="00E2216A" w:rsidRDefault="00DD36C9">
            <w:pPr>
              <w:pStyle w:val="Compact"/>
            </w:pPr>
            <w:r>
              <w:t>20:1n-9</w:t>
            </w:r>
          </w:p>
        </w:tc>
        <w:tc>
          <w:tcPr>
            <w:tcW w:w="1778" w:type="dxa"/>
            <w:tcBorders>
              <w:top w:val="nil"/>
              <w:left w:val="nil"/>
              <w:bottom w:val="nil"/>
              <w:right w:val="nil"/>
            </w:tcBorders>
            <w:shd w:val="clear" w:color="auto" w:fill="auto"/>
          </w:tcPr>
          <w:p w:rsidR="00E2216A" w:rsidRDefault="00DD36C9">
            <w:pPr>
              <w:pStyle w:val="Compact"/>
            </w:pPr>
            <w:r>
              <w:t>2.1 (-2.1, 6.4)</w:t>
            </w:r>
          </w:p>
        </w:tc>
        <w:tc>
          <w:tcPr>
            <w:tcW w:w="1872" w:type="dxa"/>
            <w:tcBorders>
              <w:top w:val="nil"/>
              <w:left w:val="nil"/>
              <w:bottom w:val="nil"/>
              <w:right w:val="nil"/>
            </w:tcBorders>
            <w:shd w:val="clear" w:color="auto" w:fill="auto"/>
          </w:tcPr>
          <w:p w:rsidR="00E2216A" w:rsidRDefault="00DD36C9">
            <w:pPr>
              <w:pStyle w:val="Compact"/>
            </w:pPr>
            <w:r>
              <w:t>2.0 (-2.2, 6.3)</w:t>
            </w:r>
          </w:p>
        </w:tc>
        <w:tc>
          <w:tcPr>
            <w:tcW w:w="2152" w:type="dxa"/>
            <w:tcBorders>
              <w:top w:val="nil"/>
              <w:left w:val="nil"/>
              <w:bottom w:val="nil"/>
              <w:right w:val="nil"/>
            </w:tcBorders>
            <w:shd w:val="clear" w:color="auto" w:fill="auto"/>
          </w:tcPr>
          <w:p w:rsidR="00E2216A" w:rsidRDefault="00DD36C9">
            <w:pPr>
              <w:pStyle w:val="Compact"/>
            </w:pPr>
            <w:r>
              <w:t>-1.9 (-9.2, 6.0)</w:t>
            </w:r>
          </w:p>
        </w:tc>
        <w:tc>
          <w:tcPr>
            <w:tcW w:w="2061" w:type="dxa"/>
            <w:tcBorders>
              <w:top w:val="nil"/>
              <w:left w:val="nil"/>
              <w:bottom w:val="nil"/>
              <w:right w:val="nil"/>
            </w:tcBorders>
            <w:shd w:val="clear" w:color="auto" w:fill="auto"/>
          </w:tcPr>
          <w:p w:rsidR="00E2216A" w:rsidRDefault="00DD36C9">
            <w:pPr>
              <w:pStyle w:val="Compact"/>
            </w:pPr>
            <w:r>
              <w:t>-0.6 (-4.4, 3.3)</w:t>
            </w:r>
          </w:p>
        </w:tc>
      </w:tr>
      <w:tr w:rsidR="00E2216A">
        <w:tc>
          <w:tcPr>
            <w:tcW w:w="1403" w:type="dxa"/>
            <w:tcBorders>
              <w:top w:val="nil"/>
              <w:left w:val="nil"/>
              <w:bottom w:val="nil"/>
              <w:right w:val="nil"/>
            </w:tcBorders>
            <w:shd w:val="clear" w:color="auto" w:fill="auto"/>
          </w:tcPr>
          <w:p w:rsidR="00E2216A" w:rsidRDefault="00DD36C9">
            <w:pPr>
              <w:pStyle w:val="Compact"/>
            </w:pPr>
            <w:r>
              <w:t>22:1n-9</w:t>
            </w:r>
          </w:p>
        </w:tc>
        <w:tc>
          <w:tcPr>
            <w:tcW w:w="1778" w:type="dxa"/>
            <w:tcBorders>
              <w:top w:val="nil"/>
              <w:left w:val="nil"/>
              <w:bottom w:val="nil"/>
              <w:right w:val="nil"/>
            </w:tcBorders>
            <w:shd w:val="clear" w:color="auto" w:fill="auto"/>
          </w:tcPr>
          <w:p w:rsidR="00E2216A" w:rsidRDefault="00DD36C9">
            <w:pPr>
              <w:pStyle w:val="Compact"/>
            </w:pPr>
            <w:r>
              <w:t>-3.5 (-6.8, 0.0)</w:t>
            </w:r>
          </w:p>
        </w:tc>
        <w:tc>
          <w:tcPr>
            <w:tcW w:w="1872" w:type="dxa"/>
            <w:tcBorders>
              <w:top w:val="nil"/>
              <w:left w:val="nil"/>
              <w:bottom w:val="nil"/>
              <w:right w:val="nil"/>
            </w:tcBorders>
            <w:shd w:val="clear" w:color="auto" w:fill="auto"/>
          </w:tcPr>
          <w:p w:rsidR="00E2216A" w:rsidRDefault="00DD36C9">
            <w:pPr>
              <w:pStyle w:val="Compact"/>
            </w:pPr>
            <w:r>
              <w:t>-3.0 (-6.5, 0.7)</w:t>
            </w:r>
          </w:p>
        </w:tc>
        <w:tc>
          <w:tcPr>
            <w:tcW w:w="2152" w:type="dxa"/>
            <w:tcBorders>
              <w:top w:val="nil"/>
              <w:left w:val="nil"/>
              <w:bottom w:val="nil"/>
              <w:right w:val="nil"/>
            </w:tcBorders>
            <w:shd w:val="clear" w:color="auto" w:fill="auto"/>
          </w:tcPr>
          <w:p w:rsidR="00E2216A" w:rsidRDefault="00DD36C9">
            <w:pPr>
              <w:pStyle w:val="Compact"/>
            </w:pPr>
            <w:r>
              <w:t>1.6 (-3.6, 7.1)</w:t>
            </w:r>
          </w:p>
        </w:tc>
        <w:tc>
          <w:tcPr>
            <w:tcW w:w="2061" w:type="dxa"/>
            <w:tcBorders>
              <w:top w:val="nil"/>
              <w:left w:val="nil"/>
              <w:bottom w:val="nil"/>
              <w:right w:val="nil"/>
            </w:tcBorders>
            <w:shd w:val="clear" w:color="auto" w:fill="auto"/>
          </w:tcPr>
          <w:p w:rsidR="00E2216A" w:rsidRDefault="00DD36C9">
            <w:pPr>
              <w:pStyle w:val="Compact"/>
            </w:pPr>
            <w:r>
              <w:t>0.3 (-2.5, 3.3)</w:t>
            </w:r>
          </w:p>
        </w:tc>
      </w:tr>
      <w:tr w:rsidR="00E2216A">
        <w:tc>
          <w:tcPr>
            <w:tcW w:w="1403" w:type="dxa"/>
            <w:tcBorders>
              <w:top w:val="nil"/>
              <w:left w:val="nil"/>
              <w:bottom w:val="nil"/>
              <w:right w:val="nil"/>
            </w:tcBorders>
            <w:shd w:val="clear" w:color="auto" w:fill="auto"/>
          </w:tcPr>
          <w:p w:rsidR="00E2216A" w:rsidRDefault="00DD36C9">
            <w:pPr>
              <w:pStyle w:val="Compact"/>
            </w:pPr>
            <w:r>
              <w:t>24:1n-9</w:t>
            </w:r>
          </w:p>
        </w:tc>
        <w:tc>
          <w:tcPr>
            <w:tcW w:w="1778" w:type="dxa"/>
            <w:tcBorders>
              <w:top w:val="nil"/>
              <w:left w:val="nil"/>
              <w:bottom w:val="nil"/>
              <w:right w:val="nil"/>
            </w:tcBorders>
            <w:shd w:val="clear" w:color="auto" w:fill="auto"/>
          </w:tcPr>
          <w:p w:rsidR="00E2216A" w:rsidRDefault="00DD36C9">
            <w:pPr>
              <w:pStyle w:val="Compact"/>
            </w:pPr>
            <w:r>
              <w:t>2.4 (-1.0, 5.9)</w:t>
            </w:r>
          </w:p>
        </w:tc>
        <w:tc>
          <w:tcPr>
            <w:tcW w:w="1872" w:type="dxa"/>
            <w:tcBorders>
              <w:top w:val="nil"/>
              <w:left w:val="nil"/>
              <w:bottom w:val="nil"/>
              <w:right w:val="nil"/>
            </w:tcBorders>
            <w:shd w:val="clear" w:color="auto" w:fill="auto"/>
          </w:tcPr>
          <w:p w:rsidR="00E2216A" w:rsidRDefault="00DD36C9">
            <w:pPr>
              <w:pStyle w:val="Compact"/>
            </w:pPr>
            <w:r>
              <w:t>1.6 (-2.2, 5.5)</w:t>
            </w:r>
          </w:p>
        </w:tc>
        <w:tc>
          <w:tcPr>
            <w:tcW w:w="2152" w:type="dxa"/>
            <w:tcBorders>
              <w:top w:val="nil"/>
              <w:left w:val="nil"/>
              <w:bottom w:val="nil"/>
              <w:right w:val="nil"/>
            </w:tcBorders>
            <w:shd w:val="clear" w:color="auto" w:fill="auto"/>
          </w:tcPr>
          <w:p w:rsidR="00E2216A" w:rsidRDefault="00DD36C9">
            <w:pPr>
              <w:pStyle w:val="Compact"/>
            </w:pPr>
            <w:r>
              <w:t>2.1 (-3.3, 7.9)</w:t>
            </w:r>
          </w:p>
        </w:tc>
        <w:tc>
          <w:tcPr>
            <w:tcW w:w="2061" w:type="dxa"/>
            <w:tcBorders>
              <w:top w:val="nil"/>
              <w:left w:val="nil"/>
              <w:bottom w:val="nil"/>
              <w:right w:val="nil"/>
            </w:tcBorders>
            <w:shd w:val="clear" w:color="auto" w:fill="auto"/>
          </w:tcPr>
          <w:p w:rsidR="00E2216A" w:rsidRDefault="00DD36C9">
            <w:pPr>
              <w:pStyle w:val="Compact"/>
            </w:pPr>
            <w:r>
              <w:t>0.3 (-2.4, 3.1)</w:t>
            </w:r>
          </w:p>
        </w:tc>
      </w:tr>
      <w:tr w:rsidR="00E2216A">
        <w:tc>
          <w:tcPr>
            <w:tcW w:w="1403" w:type="dxa"/>
            <w:tcBorders>
              <w:top w:val="nil"/>
              <w:left w:val="nil"/>
              <w:bottom w:val="nil"/>
              <w:right w:val="nil"/>
            </w:tcBorders>
            <w:shd w:val="clear" w:color="auto" w:fill="auto"/>
          </w:tcPr>
          <w:p w:rsidR="00E2216A" w:rsidRDefault="00DD36C9">
            <w:pPr>
              <w:pStyle w:val="Compact"/>
            </w:pPr>
            <w:r>
              <w:t>14:1n-7</w:t>
            </w:r>
          </w:p>
        </w:tc>
        <w:tc>
          <w:tcPr>
            <w:tcW w:w="1778" w:type="dxa"/>
            <w:tcBorders>
              <w:top w:val="nil"/>
              <w:left w:val="nil"/>
              <w:bottom w:val="nil"/>
              <w:right w:val="nil"/>
            </w:tcBorders>
            <w:shd w:val="clear" w:color="auto" w:fill="auto"/>
          </w:tcPr>
          <w:p w:rsidR="00E2216A" w:rsidRDefault="00DD36C9">
            <w:pPr>
              <w:pStyle w:val="Compact"/>
            </w:pPr>
            <w:r>
              <w:t>2.0 (-2.8, 7.1)</w:t>
            </w:r>
          </w:p>
        </w:tc>
        <w:tc>
          <w:tcPr>
            <w:tcW w:w="1872" w:type="dxa"/>
            <w:tcBorders>
              <w:top w:val="nil"/>
              <w:left w:val="nil"/>
              <w:bottom w:val="nil"/>
              <w:right w:val="nil"/>
            </w:tcBorders>
            <w:shd w:val="clear" w:color="auto" w:fill="auto"/>
          </w:tcPr>
          <w:p w:rsidR="00E2216A" w:rsidRDefault="00DD36C9">
            <w:pPr>
              <w:pStyle w:val="Compact"/>
            </w:pPr>
            <w:r>
              <w:t>2.9 (-1.8, 7.7)</w:t>
            </w:r>
          </w:p>
        </w:tc>
        <w:tc>
          <w:tcPr>
            <w:tcW w:w="2152" w:type="dxa"/>
            <w:tcBorders>
              <w:top w:val="nil"/>
              <w:left w:val="nil"/>
              <w:bottom w:val="nil"/>
              <w:right w:val="nil"/>
            </w:tcBorders>
            <w:shd w:val="clear" w:color="auto" w:fill="auto"/>
          </w:tcPr>
          <w:p w:rsidR="00E2216A" w:rsidRDefault="00DD36C9">
            <w:pPr>
              <w:pStyle w:val="Compact"/>
            </w:pPr>
            <w:r>
              <w:t>-2.8 (-10.2, 5.3)</w:t>
            </w:r>
          </w:p>
        </w:tc>
        <w:tc>
          <w:tcPr>
            <w:tcW w:w="2061" w:type="dxa"/>
            <w:tcBorders>
              <w:top w:val="nil"/>
              <w:left w:val="nil"/>
              <w:bottom w:val="nil"/>
              <w:right w:val="nil"/>
            </w:tcBorders>
            <w:shd w:val="clear" w:color="auto" w:fill="auto"/>
          </w:tcPr>
          <w:p w:rsidR="00E2216A" w:rsidRDefault="00DD36C9">
            <w:pPr>
              <w:pStyle w:val="Compact"/>
            </w:pPr>
            <w:r>
              <w:t>-0.8 (-3.9, 2.4)</w:t>
            </w:r>
          </w:p>
        </w:tc>
      </w:tr>
      <w:tr w:rsidR="00E2216A">
        <w:tc>
          <w:tcPr>
            <w:tcW w:w="1403" w:type="dxa"/>
            <w:tcBorders>
              <w:top w:val="nil"/>
              <w:left w:val="nil"/>
              <w:bottom w:val="nil"/>
              <w:right w:val="nil"/>
            </w:tcBorders>
            <w:shd w:val="clear" w:color="auto" w:fill="auto"/>
          </w:tcPr>
          <w:p w:rsidR="00E2216A" w:rsidRDefault="00DD36C9">
            <w:pPr>
              <w:pStyle w:val="Compact"/>
            </w:pPr>
            <w:r>
              <w:t>16:1n-7</w:t>
            </w:r>
          </w:p>
        </w:tc>
        <w:tc>
          <w:tcPr>
            <w:tcW w:w="1778" w:type="dxa"/>
            <w:tcBorders>
              <w:top w:val="nil"/>
              <w:left w:val="nil"/>
              <w:bottom w:val="nil"/>
              <w:right w:val="nil"/>
            </w:tcBorders>
            <w:shd w:val="clear" w:color="auto" w:fill="auto"/>
          </w:tcPr>
          <w:p w:rsidR="00E2216A" w:rsidRDefault="00DD36C9">
            <w:pPr>
              <w:pStyle w:val="Compact"/>
            </w:pPr>
            <w:r>
              <w:t>1.9 (-2.5, 6.6)</w:t>
            </w:r>
          </w:p>
        </w:tc>
        <w:tc>
          <w:tcPr>
            <w:tcW w:w="1872" w:type="dxa"/>
            <w:tcBorders>
              <w:top w:val="nil"/>
              <w:left w:val="nil"/>
              <w:bottom w:val="nil"/>
              <w:right w:val="nil"/>
            </w:tcBorders>
            <w:shd w:val="clear" w:color="auto" w:fill="auto"/>
          </w:tcPr>
          <w:p w:rsidR="00E2216A" w:rsidRDefault="00DD36C9">
            <w:pPr>
              <w:pStyle w:val="Compact"/>
            </w:pPr>
            <w:r>
              <w:t>1.7 (-2.6, 6.3)</w:t>
            </w:r>
          </w:p>
        </w:tc>
        <w:tc>
          <w:tcPr>
            <w:tcW w:w="2152" w:type="dxa"/>
            <w:tcBorders>
              <w:top w:val="nil"/>
              <w:left w:val="nil"/>
              <w:bottom w:val="nil"/>
              <w:right w:val="nil"/>
            </w:tcBorders>
            <w:shd w:val="clear" w:color="auto" w:fill="auto"/>
          </w:tcPr>
          <w:p w:rsidR="00E2216A" w:rsidRDefault="00DD36C9">
            <w:pPr>
              <w:pStyle w:val="Compact"/>
            </w:pPr>
            <w:r>
              <w:t>-6.4 (-12.3, 0.0)</w:t>
            </w:r>
          </w:p>
        </w:tc>
        <w:tc>
          <w:tcPr>
            <w:tcW w:w="2061" w:type="dxa"/>
            <w:tcBorders>
              <w:top w:val="nil"/>
              <w:left w:val="nil"/>
              <w:bottom w:val="nil"/>
              <w:right w:val="nil"/>
            </w:tcBorders>
            <w:shd w:val="clear" w:color="auto" w:fill="auto"/>
          </w:tcPr>
          <w:p w:rsidR="00E2216A" w:rsidRDefault="00DD36C9">
            <w:pPr>
              <w:pStyle w:val="Compact"/>
            </w:pPr>
            <w:r>
              <w:t>-2.9 (-5.8, 0.1)</w:t>
            </w:r>
          </w:p>
        </w:tc>
      </w:tr>
      <w:tr w:rsidR="00E2216A">
        <w:tc>
          <w:tcPr>
            <w:tcW w:w="1403" w:type="dxa"/>
            <w:tcBorders>
              <w:top w:val="nil"/>
              <w:left w:val="nil"/>
              <w:bottom w:val="nil"/>
              <w:right w:val="nil"/>
            </w:tcBorders>
            <w:shd w:val="clear" w:color="auto" w:fill="auto"/>
          </w:tcPr>
          <w:p w:rsidR="00E2216A" w:rsidRDefault="00DD36C9">
            <w:pPr>
              <w:pStyle w:val="Compact"/>
            </w:pPr>
            <w:r>
              <w:lastRenderedPageBreak/>
              <w:t>18:1n-7</w:t>
            </w:r>
          </w:p>
        </w:tc>
        <w:tc>
          <w:tcPr>
            <w:tcW w:w="1778" w:type="dxa"/>
            <w:tcBorders>
              <w:top w:val="nil"/>
              <w:left w:val="nil"/>
              <w:bottom w:val="nil"/>
              <w:right w:val="nil"/>
            </w:tcBorders>
            <w:shd w:val="clear" w:color="auto" w:fill="auto"/>
          </w:tcPr>
          <w:p w:rsidR="00E2216A" w:rsidRDefault="00DD36C9">
            <w:pPr>
              <w:pStyle w:val="Compact"/>
            </w:pPr>
            <w:r>
              <w:t>-0.5 (-4.6, 3.8)</w:t>
            </w:r>
          </w:p>
        </w:tc>
        <w:tc>
          <w:tcPr>
            <w:tcW w:w="1872" w:type="dxa"/>
            <w:tcBorders>
              <w:top w:val="nil"/>
              <w:left w:val="nil"/>
              <w:bottom w:val="nil"/>
              <w:right w:val="nil"/>
            </w:tcBorders>
            <w:shd w:val="clear" w:color="auto" w:fill="auto"/>
          </w:tcPr>
          <w:p w:rsidR="00E2216A" w:rsidRDefault="00DD36C9">
            <w:pPr>
              <w:pStyle w:val="Compact"/>
            </w:pPr>
            <w:r>
              <w:t>-2.1 (-6.4, 2.3)</w:t>
            </w:r>
          </w:p>
        </w:tc>
        <w:tc>
          <w:tcPr>
            <w:tcW w:w="2152" w:type="dxa"/>
            <w:tcBorders>
              <w:top w:val="nil"/>
              <w:left w:val="nil"/>
              <w:bottom w:val="nil"/>
              <w:right w:val="nil"/>
            </w:tcBorders>
            <w:shd w:val="clear" w:color="auto" w:fill="auto"/>
          </w:tcPr>
          <w:p w:rsidR="00E2216A" w:rsidRDefault="00DD36C9">
            <w:pPr>
              <w:pStyle w:val="Compact"/>
            </w:pPr>
            <w:r>
              <w:t>-7.1 (-12.7, -1.1)</w:t>
            </w:r>
          </w:p>
        </w:tc>
        <w:tc>
          <w:tcPr>
            <w:tcW w:w="2061" w:type="dxa"/>
            <w:tcBorders>
              <w:top w:val="nil"/>
              <w:left w:val="nil"/>
              <w:bottom w:val="nil"/>
              <w:right w:val="nil"/>
            </w:tcBorders>
            <w:shd w:val="clear" w:color="auto" w:fill="auto"/>
          </w:tcPr>
          <w:p w:rsidR="00E2216A" w:rsidRDefault="00DD36C9">
            <w:pPr>
              <w:pStyle w:val="Compact"/>
            </w:pPr>
            <w:r>
              <w:t>-3.4 (-6.3, -0.4)</w:t>
            </w:r>
          </w:p>
        </w:tc>
      </w:tr>
      <w:tr w:rsidR="00E2216A">
        <w:tc>
          <w:tcPr>
            <w:tcW w:w="1403" w:type="dxa"/>
            <w:tcBorders>
              <w:top w:val="nil"/>
              <w:left w:val="nil"/>
              <w:bottom w:val="nil"/>
              <w:right w:val="nil"/>
            </w:tcBorders>
            <w:shd w:val="clear" w:color="auto" w:fill="auto"/>
          </w:tcPr>
          <w:p w:rsidR="00E2216A" w:rsidRDefault="00DD36C9">
            <w:pPr>
              <w:pStyle w:val="Compact"/>
            </w:pPr>
            <w:r>
              <w:t>18:2n-6</w:t>
            </w:r>
          </w:p>
        </w:tc>
        <w:tc>
          <w:tcPr>
            <w:tcW w:w="1778" w:type="dxa"/>
            <w:tcBorders>
              <w:top w:val="nil"/>
              <w:left w:val="nil"/>
              <w:bottom w:val="nil"/>
              <w:right w:val="nil"/>
            </w:tcBorders>
            <w:shd w:val="clear" w:color="auto" w:fill="auto"/>
          </w:tcPr>
          <w:p w:rsidR="00E2216A" w:rsidRDefault="00DD36C9">
            <w:pPr>
              <w:pStyle w:val="Compact"/>
            </w:pPr>
            <w:r>
              <w:t>-1.9 (-5.9, 2.2)</w:t>
            </w:r>
          </w:p>
        </w:tc>
        <w:tc>
          <w:tcPr>
            <w:tcW w:w="1872" w:type="dxa"/>
            <w:tcBorders>
              <w:top w:val="nil"/>
              <w:left w:val="nil"/>
              <w:bottom w:val="nil"/>
              <w:right w:val="nil"/>
            </w:tcBorders>
            <w:shd w:val="clear" w:color="auto" w:fill="auto"/>
          </w:tcPr>
          <w:p w:rsidR="00E2216A" w:rsidRDefault="00DD36C9">
            <w:pPr>
              <w:pStyle w:val="Compact"/>
            </w:pPr>
            <w:r>
              <w:t>-3.5 (-7.5, 0.7)</w:t>
            </w:r>
          </w:p>
        </w:tc>
        <w:tc>
          <w:tcPr>
            <w:tcW w:w="2152" w:type="dxa"/>
            <w:tcBorders>
              <w:top w:val="nil"/>
              <w:left w:val="nil"/>
              <w:bottom w:val="nil"/>
              <w:right w:val="nil"/>
            </w:tcBorders>
            <w:shd w:val="clear" w:color="auto" w:fill="auto"/>
          </w:tcPr>
          <w:p w:rsidR="00E2216A" w:rsidRDefault="00DD36C9">
            <w:pPr>
              <w:pStyle w:val="Compact"/>
            </w:pPr>
            <w:r>
              <w:t>-7.9 (-12.9, -2.7)*</w:t>
            </w:r>
          </w:p>
        </w:tc>
        <w:tc>
          <w:tcPr>
            <w:tcW w:w="2061" w:type="dxa"/>
            <w:tcBorders>
              <w:top w:val="nil"/>
              <w:left w:val="nil"/>
              <w:bottom w:val="nil"/>
              <w:right w:val="nil"/>
            </w:tcBorders>
            <w:shd w:val="clear" w:color="auto" w:fill="auto"/>
          </w:tcPr>
          <w:p w:rsidR="00E2216A" w:rsidRDefault="00DD36C9">
            <w:pPr>
              <w:pStyle w:val="Compact"/>
            </w:pPr>
            <w:r>
              <w:t>-4.3 (-6.9, -1.6)*</w:t>
            </w:r>
          </w:p>
        </w:tc>
      </w:tr>
      <w:tr w:rsidR="00E2216A">
        <w:tc>
          <w:tcPr>
            <w:tcW w:w="1403" w:type="dxa"/>
            <w:tcBorders>
              <w:top w:val="nil"/>
              <w:left w:val="nil"/>
              <w:bottom w:val="nil"/>
              <w:right w:val="nil"/>
            </w:tcBorders>
            <w:shd w:val="clear" w:color="auto" w:fill="auto"/>
          </w:tcPr>
          <w:p w:rsidR="00E2216A" w:rsidRDefault="00DD36C9">
            <w:pPr>
              <w:pStyle w:val="Compact"/>
            </w:pPr>
            <w:r>
              <w:t>18:3n-6</w:t>
            </w:r>
          </w:p>
        </w:tc>
        <w:tc>
          <w:tcPr>
            <w:tcW w:w="1778" w:type="dxa"/>
            <w:tcBorders>
              <w:top w:val="nil"/>
              <w:left w:val="nil"/>
              <w:bottom w:val="nil"/>
              <w:right w:val="nil"/>
            </w:tcBorders>
            <w:shd w:val="clear" w:color="auto" w:fill="auto"/>
          </w:tcPr>
          <w:p w:rsidR="00E2216A" w:rsidRDefault="00DD36C9">
            <w:pPr>
              <w:pStyle w:val="Compact"/>
            </w:pPr>
            <w:r>
              <w:t>0.9 (-3.3, 5.2)</w:t>
            </w:r>
          </w:p>
        </w:tc>
        <w:tc>
          <w:tcPr>
            <w:tcW w:w="1872" w:type="dxa"/>
            <w:tcBorders>
              <w:top w:val="nil"/>
              <w:left w:val="nil"/>
              <w:bottom w:val="nil"/>
              <w:right w:val="nil"/>
            </w:tcBorders>
            <w:shd w:val="clear" w:color="auto" w:fill="auto"/>
          </w:tcPr>
          <w:p w:rsidR="00E2216A" w:rsidRDefault="00DD36C9">
            <w:pPr>
              <w:pStyle w:val="Compact"/>
            </w:pPr>
            <w:r>
              <w:t>0.6 (-3.8, 5.2)</w:t>
            </w:r>
          </w:p>
        </w:tc>
        <w:tc>
          <w:tcPr>
            <w:tcW w:w="2152" w:type="dxa"/>
            <w:tcBorders>
              <w:top w:val="nil"/>
              <w:left w:val="nil"/>
              <w:bottom w:val="nil"/>
              <w:right w:val="nil"/>
            </w:tcBorders>
            <w:shd w:val="clear" w:color="auto" w:fill="auto"/>
          </w:tcPr>
          <w:p w:rsidR="00E2216A" w:rsidRDefault="00DD36C9">
            <w:pPr>
              <w:pStyle w:val="Compact"/>
            </w:pPr>
            <w:r>
              <w:t>-0.6 (-5.6, 4.7)</w:t>
            </w:r>
          </w:p>
        </w:tc>
        <w:tc>
          <w:tcPr>
            <w:tcW w:w="2061" w:type="dxa"/>
            <w:tcBorders>
              <w:top w:val="nil"/>
              <w:left w:val="nil"/>
              <w:bottom w:val="nil"/>
              <w:right w:val="nil"/>
            </w:tcBorders>
            <w:shd w:val="clear" w:color="auto" w:fill="auto"/>
          </w:tcPr>
          <w:p w:rsidR="00E2216A" w:rsidRDefault="00DD36C9">
            <w:pPr>
              <w:pStyle w:val="Compact"/>
            </w:pPr>
            <w:r>
              <w:t>-1.3 (-3.8, 1.4)</w:t>
            </w:r>
          </w:p>
        </w:tc>
      </w:tr>
      <w:tr w:rsidR="00E2216A">
        <w:tc>
          <w:tcPr>
            <w:tcW w:w="1403" w:type="dxa"/>
            <w:tcBorders>
              <w:top w:val="nil"/>
              <w:left w:val="nil"/>
              <w:bottom w:val="nil"/>
              <w:right w:val="nil"/>
            </w:tcBorders>
            <w:shd w:val="clear" w:color="auto" w:fill="auto"/>
          </w:tcPr>
          <w:p w:rsidR="00E2216A" w:rsidRDefault="00DD36C9">
            <w:pPr>
              <w:pStyle w:val="Compact"/>
            </w:pPr>
            <w:r>
              <w:t>20:2n-6</w:t>
            </w:r>
          </w:p>
        </w:tc>
        <w:tc>
          <w:tcPr>
            <w:tcW w:w="1778" w:type="dxa"/>
            <w:tcBorders>
              <w:top w:val="nil"/>
              <w:left w:val="nil"/>
              <w:bottom w:val="nil"/>
              <w:right w:val="nil"/>
            </w:tcBorders>
            <w:shd w:val="clear" w:color="auto" w:fill="auto"/>
          </w:tcPr>
          <w:p w:rsidR="00E2216A" w:rsidRDefault="00DD36C9">
            <w:pPr>
              <w:pStyle w:val="Compact"/>
            </w:pPr>
            <w:r>
              <w:t>-0.8 (-4.6, 3.0)</w:t>
            </w:r>
          </w:p>
        </w:tc>
        <w:tc>
          <w:tcPr>
            <w:tcW w:w="1872" w:type="dxa"/>
            <w:tcBorders>
              <w:top w:val="nil"/>
              <w:left w:val="nil"/>
              <w:bottom w:val="nil"/>
              <w:right w:val="nil"/>
            </w:tcBorders>
            <w:shd w:val="clear" w:color="auto" w:fill="auto"/>
          </w:tcPr>
          <w:p w:rsidR="00E2216A" w:rsidRDefault="00DD36C9">
            <w:pPr>
              <w:pStyle w:val="Compact"/>
            </w:pPr>
            <w:r>
              <w:t>-2.9 (-6.8, 1.2)</w:t>
            </w:r>
          </w:p>
        </w:tc>
        <w:tc>
          <w:tcPr>
            <w:tcW w:w="2152" w:type="dxa"/>
            <w:tcBorders>
              <w:top w:val="nil"/>
              <w:left w:val="nil"/>
              <w:bottom w:val="nil"/>
              <w:right w:val="nil"/>
            </w:tcBorders>
            <w:shd w:val="clear" w:color="auto" w:fill="auto"/>
          </w:tcPr>
          <w:p w:rsidR="00E2216A" w:rsidRDefault="00DD36C9">
            <w:pPr>
              <w:pStyle w:val="Compact"/>
            </w:pPr>
            <w:r>
              <w:t>-5.1 (-11.2, 1.4)</w:t>
            </w:r>
          </w:p>
        </w:tc>
        <w:tc>
          <w:tcPr>
            <w:tcW w:w="2061" w:type="dxa"/>
            <w:tcBorders>
              <w:top w:val="nil"/>
              <w:left w:val="nil"/>
              <w:bottom w:val="nil"/>
              <w:right w:val="nil"/>
            </w:tcBorders>
            <w:shd w:val="clear" w:color="auto" w:fill="auto"/>
          </w:tcPr>
          <w:p w:rsidR="00E2216A" w:rsidRDefault="00DD36C9">
            <w:pPr>
              <w:pStyle w:val="Compact"/>
            </w:pPr>
            <w:r>
              <w:t>-2.8 (-5.9, 0.4)</w:t>
            </w:r>
          </w:p>
        </w:tc>
      </w:tr>
      <w:tr w:rsidR="00E2216A">
        <w:tc>
          <w:tcPr>
            <w:tcW w:w="1403" w:type="dxa"/>
            <w:tcBorders>
              <w:top w:val="nil"/>
              <w:left w:val="nil"/>
              <w:bottom w:val="nil"/>
              <w:right w:val="nil"/>
            </w:tcBorders>
            <w:shd w:val="clear" w:color="auto" w:fill="auto"/>
          </w:tcPr>
          <w:p w:rsidR="00E2216A" w:rsidRDefault="00DD36C9">
            <w:pPr>
              <w:pStyle w:val="Compact"/>
            </w:pPr>
            <w:r>
              <w:t>20:3n-6</w:t>
            </w:r>
          </w:p>
        </w:tc>
        <w:tc>
          <w:tcPr>
            <w:tcW w:w="1778" w:type="dxa"/>
            <w:tcBorders>
              <w:top w:val="nil"/>
              <w:left w:val="nil"/>
              <w:bottom w:val="nil"/>
              <w:right w:val="nil"/>
            </w:tcBorders>
            <w:shd w:val="clear" w:color="auto" w:fill="auto"/>
          </w:tcPr>
          <w:p w:rsidR="00E2216A" w:rsidRDefault="00DD36C9">
            <w:pPr>
              <w:pStyle w:val="Compact"/>
            </w:pPr>
            <w:r>
              <w:t>-1.2 (-4.5, 2.2)</w:t>
            </w:r>
          </w:p>
        </w:tc>
        <w:tc>
          <w:tcPr>
            <w:tcW w:w="1872" w:type="dxa"/>
            <w:tcBorders>
              <w:top w:val="nil"/>
              <w:left w:val="nil"/>
              <w:bottom w:val="nil"/>
              <w:right w:val="nil"/>
            </w:tcBorders>
            <w:shd w:val="clear" w:color="auto" w:fill="auto"/>
          </w:tcPr>
          <w:p w:rsidR="00E2216A" w:rsidRDefault="00DD36C9">
            <w:pPr>
              <w:pStyle w:val="Compact"/>
            </w:pPr>
            <w:r>
              <w:t>-2.3 (-6.0, 1.6)</w:t>
            </w:r>
          </w:p>
        </w:tc>
        <w:tc>
          <w:tcPr>
            <w:tcW w:w="2152" w:type="dxa"/>
            <w:tcBorders>
              <w:top w:val="nil"/>
              <w:left w:val="nil"/>
              <w:bottom w:val="nil"/>
              <w:right w:val="nil"/>
            </w:tcBorders>
            <w:shd w:val="clear" w:color="auto" w:fill="auto"/>
          </w:tcPr>
          <w:p w:rsidR="00E2216A" w:rsidRDefault="00DD36C9">
            <w:pPr>
              <w:pStyle w:val="Compact"/>
            </w:pPr>
            <w:r>
              <w:t>0.3 (-4.8, 5.7)</w:t>
            </w:r>
          </w:p>
        </w:tc>
        <w:tc>
          <w:tcPr>
            <w:tcW w:w="2061" w:type="dxa"/>
            <w:tcBorders>
              <w:top w:val="nil"/>
              <w:left w:val="nil"/>
              <w:bottom w:val="nil"/>
              <w:right w:val="nil"/>
            </w:tcBorders>
            <w:shd w:val="clear" w:color="auto" w:fill="auto"/>
          </w:tcPr>
          <w:p w:rsidR="00E2216A" w:rsidRDefault="00DD36C9">
            <w:pPr>
              <w:pStyle w:val="Compact"/>
            </w:pPr>
            <w:r>
              <w:t>-0.4 (-3.0, 2.2)</w:t>
            </w:r>
          </w:p>
        </w:tc>
      </w:tr>
      <w:tr w:rsidR="00E2216A">
        <w:tc>
          <w:tcPr>
            <w:tcW w:w="1403" w:type="dxa"/>
            <w:tcBorders>
              <w:top w:val="nil"/>
              <w:left w:val="nil"/>
              <w:bottom w:val="nil"/>
              <w:right w:val="nil"/>
            </w:tcBorders>
            <w:shd w:val="clear" w:color="auto" w:fill="auto"/>
          </w:tcPr>
          <w:p w:rsidR="00E2216A" w:rsidRDefault="00DD36C9">
            <w:pPr>
              <w:pStyle w:val="Compact"/>
            </w:pPr>
            <w:r>
              <w:t>20:4n-6</w:t>
            </w:r>
          </w:p>
        </w:tc>
        <w:tc>
          <w:tcPr>
            <w:tcW w:w="1778" w:type="dxa"/>
            <w:tcBorders>
              <w:top w:val="nil"/>
              <w:left w:val="nil"/>
              <w:bottom w:val="nil"/>
              <w:right w:val="nil"/>
            </w:tcBorders>
            <w:shd w:val="clear" w:color="auto" w:fill="auto"/>
          </w:tcPr>
          <w:p w:rsidR="00E2216A" w:rsidRDefault="00DD36C9">
            <w:pPr>
              <w:pStyle w:val="Compact"/>
            </w:pPr>
            <w:r>
              <w:t>-0.6 (-4.5, 3.4)</w:t>
            </w:r>
          </w:p>
        </w:tc>
        <w:tc>
          <w:tcPr>
            <w:tcW w:w="1872" w:type="dxa"/>
            <w:tcBorders>
              <w:top w:val="nil"/>
              <w:left w:val="nil"/>
              <w:bottom w:val="nil"/>
              <w:right w:val="nil"/>
            </w:tcBorders>
            <w:shd w:val="clear" w:color="auto" w:fill="auto"/>
          </w:tcPr>
          <w:p w:rsidR="00E2216A" w:rsidRDefault="00DD36C9">
            <w:pPr>
              <w:pStyle w:val="Compact"/>
            </w:pPr>
            <w:r>
              <w:t>-3.0 (-6.9, 1.1)</w:t>
            </w:r>
          </w:p>
        </w:tc>
        <w:tc>
          <w:tcPr>
            <w:tcW w:w="2152" w:type="dxa"/>
            <w:tcBorders>
              <w:top w:val="nil"/>
              <w:left w:val="nil"/>
              <w:bottom w:val="nil"/>
              <w:right w:val="nil"/>
            </w:tcBorders>
            <w:shd w:val="clear" w:color="auto" w:fill="auto"/>
          </w:tcPr>
          <w:p w:rsidR="00E2216A" w:rsidRDefault="00DD36C9">
            <w:pPr>
              <w:pStyle w:val="Compact"/>
            </w:pPr>
            <w:r>
              <w:t>-1.0 (-8.6, 7.1)</w:t>
            </w:r>
          </w:p>
        </w:tc>
        <w:tc>
          <w:tcPr>
            <w:tcW w:w="2061" w:type="dxa"/>
            <w:tcBorders>
              <w:top w:val="nil"/>
              <w:left w:val="nil"/>
              <w:bottom w:val="nil"/>
              <w:right w:val="nil"/>
            </w:tcBorders>
            <w:shd w:val="clear" w:color="auto" w:fill="auto"/>
          </w:tcPr>
          <w:p w:rsidR="00E2216A" w:rsidRDefault="00DD36C9">
            <w:pPr>
              <w:pStyle w:val="Compact"/>
            </w:pPr>
            <w:r>
              <w:t>-0.6 (-4.6, 3.7)</w:t>
            </w:r>
          </w:p>
        </w:tc>
      </w:tr>
      <w:tr w:rsidR="00E2216A">
        <w:tc>
          <w:tcPr>
            <w:tcW w:w="1403" w:type="dxa"/>
            <w:tcBorders>
              <w:top w:val="nil"/>
              <w:left w:val="nil"/>
              <w:bottom w:val="nil"/>
              <w:right w:val="nil"/>
            </w:tcBorders>
            <w:shd w:val="clear" w:color="auto" w:fill="auto"/>
          </w:tcPr>
          <w:p w:rsidR="00E2216A" w:rsidRDefault="00DD36C9">
            <w:pPr>
              <w:pStyle w:val="Compact"/>
            </w:pPr>
            <w:r>
              <w:t>22:4n-6</w:t>
            </w:r>
          </w:p>
        </w:tc>
        <w:tc>
          <w:tcPr>
            <w:tcW w:w="1778" w:type="dxa"/>
            <w:tcBorders>
              <w:top w:val="nil"/>
              <w:left w:val="nil"/>
              <w:bottom w:val="nil"/>
              <w:right w:val="nil"/>
            </w:tcBorders>
            <w:shd w:val="clear" w:color="auto" w:fill="auto"/>
          </w:tcPr>
          <w:p w:rsidR="00E2216A" w:rsidRDefault="00DD36C9">
            <w:pPr>
              <w:pStyle w:val="Compact"/>
            </w:pPr>
            <w:r>
              <w:t>-3.2 (-7.4, 1.2)</w:t>
            </w:r>
          </w:p>
        </w:tc>
        <w:tc>
          <w:tcPr>
            <w:tcW w:w="1872" w:type="dxa"/>
            <w:tcBorders>
              <w:top w:val="nil"/>
              <w:left w:val="nil"/>
              <w:bottom w:val="nil"/>
              <w:right w:val="nil"/>
            </w:tcBorders>
            <w:shd w:val="clear" w:color="auto" w:fill="auto"/>
          </w:tcPr>
          <w:p w:rsidR="00E2216A" w:rsidRDefault="00DD36C9">
            <w:pPr>
              <w:pStyle w:val="Compact"/>
            </w:pPr>
            <w:r>
              <w:t>-4.7 (-9.0, -0.1)</w:t>
            </w:r>
          </w:p>
        </w:tc>
        <w:tc>
          <w:tcPr>
            <w:tcW w:w="2152" w:type="dxa"/>
            <w:tcBorders>
              <w:top w:val="nil"/>
              <w:left w:val="nil"/>
              <w:bottom w:val="nil"/>
              <w:right w:val="nil"/>
            </w:tcBorders>
            <w:shd w:val="clear" w:color="auto" w:fill="auto"/>
          </w:tcPr>
          <w:p w:rsidR="00E2216A" w:rsidRDefault="00DD36C9">
            <w:pPr>
              <w:pStyle w:val="Compact"/>
            </w:pPr>
            <w:r>
              <w:t>-0.3 (-6.5, 6.4)</w:t>
            </w:r>
          </w:p>
        </w:tc>
        <w:tc>
          <w:tcPr>
            <w:tcW w:w="2061" w:type="dxa"/>
            <w:tcBorders>
              <w:top w:val="nil"/>
              <w:left w:val="nil"/>
              <w:bottom w:val="nil"/>
              <w:right w:val="nil"/>
            </w:tcBorders>
            <w:shd w:val="clear" w:color="auto" w:fill="auto"/>
          </w:tcPr>
          <w:p w:rsidR="00E2216A" w:rsidRDefault="00DD36C9">
            <w:pPr>
              <w:pStyle w:val="Compact"/>
            </w:pPr>
            <w:r>
              <w:t>-1.1 (-4.3, 2.1)</w:t>
            </w:r>
          </w:p>
        </w:tc>
      </w:tr>
      <w:tr w:rsidR="00E2216A">
        <w:tc>
          <w:tcPr>
            <w:tcW w:w="1403" w:type="dxa"/>
            <w:tcBorders>
              <w:top w:val="nil"/>
              <w:left w:val="nil"/>
              <w:bottom w:val="nil"/>
              <w:right w:val="nil"/>
            </w:tcBorders>
            <w:shd w:val="clear" w:color="auto" w:fill="auto"/>
          </w:tcPr>
          <w:p w:rsidR="00E2216A" w:rsidRDefault="00DD36C9">
            <w:pPr>
              <w:pStyle w:val="Compact"/>
            </w:pPr>
            <w:r>
              <w:t>18:3n-3</w:t>
            </w:r>
          </w:p>
        </w:tc>
        <w:tc>
          <w:tcPr>
            <w:tcW w:w="1778" w:type="dxa"/>
            <w:tcBorders>
              <w:top w:val="nil"/>
              <w:left w:val="nil"/>
              <w:bottom w:val="nil"/>
              <w:right w:val="nil"/>
            </w:tcBorders>
            <w:shd w:val="clear" w:color="auto" w:fill="auto"/>
          </w:tcPr>
          <w:p w:rsidR="00E2216A" w:rsidRDefault="00DD36C9">
            <w:pPr>
              <w:pStyle w:val="Compact"/>
            </w:pPr>
            <w:r>
              <w:t>-0.5 (-4.4, 3.5)</w:t>
            </w:r>
          </w:p>
        </w:tc>
        <w:tc>
          <w:tcPr>
            <w:tcW w:w="1872" w:type="dxa"/>
            <w:tcBorders>
              <w:top w:val="nil"/>
              <w:left w:val="nil"/>
              <w:bottom w:val="nil"/>
              <w:right w:val="nil"/>
            </w:tcBorders>
            <w:shd w:val="clear" w:color="auto" w:fill="auto"/>
          </w:tcPr>
          <w:p w:rsidR="00E2216A" w:rsidRDefault="00DD36C9">
            <w:pPr>
              <w:pStyle w:val="Compact"/>
            </w:pPr>
            <w:r>
              <w:t>-2.5 (-6.4, 1.6)</w:t>
            </w:r>
          </w:p>
        </w:tc>
        <w:tc>
          <w:tcPr>
            <w:tcW w:w="2152" w:type="dxa"/>
            <w:tcBorders>
              <w:top w:val="nil"/>
              <w:left w:val="nil"/>
              <w:bottom w:val="nil"/>
              <w:right w:val="nil"/>
            </w:tcBorders>
            <w:shd w:val="clear" w:color="auto" w:fill="auto"/>
          </w:tcPr>
          <w:p w:rsidR="00E2216A" w:rsidRDefault="00DD36C9">
            <w:pPr>
              <w:pStyle w:val="Compact"/>
            </w:pPr>
            <w:r>
              <w:t>-6.0 (-10.9, -0.9)</w:t>
            </w:r>
          </w:p>
        </w:tc>
        <w:tc>
          <w:tcPr>
            <w:tcW w:w="2061" w:type="dxa"/>
            <w:tcBorders>
              <w:top w:val="nil"/>
              <w:left w:val="nil"/>
              <w:bottom w:val="nil"/>
              <w:right w:val="nil"/>
            </w:tcBorders>
            <w:shd w:val="clear" w:color="auto" w:fill="auto"/>
          </w:tcPr>
          <w:p w:rsidR="00E2216A" w:rsidRDefault="00DD36C9">
            <w:pPr>
              <w:pStyle w:val="Compact"/>
            </w:pPr>
            <w:r>
              <w:t>-3.4 (-6.1, -0.5)</w:t>
            </w:r>
          </w:p>
        </w:tc>
      </w:tr>
      <w:tr w:rsidR="00E2216A">
        <w:tc>
          <w:tcPr>
            <w:tcW w:w="1403" w:type="dxa"/>
            <w:tcBorders>
              <w:top w:val="nil"/>
              <w:left w:val="nil"/>
              <w:bottom w:val="nil"/>
              <w:right w:val="nil"/>
            </w:tcBorders>
            <w:shd w:val="clear" w:color="auto" w:fill="auto"/>
          </w:tcPr>
          <w:p w:rsidR="00E2216A" w:rsidRDefault="00DD36C9">
            <w:pPr>
              <w:pStyle w:val="Compact"/>
            </w:pPr>
            <w:r>
              <w:t>20:5n-3</w:t>
            </w:r>
          </w:p>
        </w:tc>
        <w:tc>
          <w:tcPr>
            <w:tcW w:w="1778" w:type="dxa"/>
            <w:tcBorders>
              <w:top w:val="nil"/>
              <w:left w:val="nil"/>
              <w:bottom w:val="nil"/>
              <w:right w:val="nil"/>
            </w:tcBorders>
            <w:shd w:val="clear" w:color="auto" w:fill="auto"/>
          </w:tcPr>
          <w:p w:rsidR="00E2216A" w:rsidRDefault="00DD36C9">
            <w:pPr>
              <w:pStyle w:val="Compact"/>
            </w:pPr>
            <w:r>
              <w:t>6.5 (1.6, 11.6)</w:t>
            </w:r>
          </w:p>
        </w:tc>
        <w:tc>
          <w:tcPr>
            <w:tcW w:w="1872" w:type="dxa"/>
            <w:tcBorders>
              <w:top w:val="nil"/>
              <w:left w:val="nil"/>
              <w:bottom w:val="nil"/>
              <w:right w:val="nil"/>
            </w:tcBorders>
            <w:shd w:val="clear" w:color="auto" w:fill="auto"/>
          </w:tcPr>
          <w:p w:rsidR="00E2216A" w:rsidRDefault="00DD36C9">
            <w:pPr>
              <w:pStyle w:val="Compact"/>
            </w:pPr>
            <w:r>
              <w:t>4.2 (-1.0, 9.6)</w:t>
            </w:r>
          </w:p>
        </w:tc>
        <w:tc>
          <w:tcPr>
            <w:tcW w:w="2152" w:type="dxa"/>
            <w:tcBorders>
              <w:top w:val="nil"/>
              <w:left w:val="nil"/>
              <w:bottom w:val="nil"/>
              <w:right w:val="nil"/>
            </w:tcBorders>
            <w:shd w:val="clear" w:color="auto" w:fill="auto"/>
          </w:tcPr>
          <w:p w:rsidR="00E2216A" w:rsidRDefault="00DD36C9">
            <w:pPr>
              <w:pStyle w:val="Compact"/>
            </w:pPr>
            <w:r>
              <w:t>0.9 (-5.3, 7.4)</w:t>
            </w:r>
          </w:p>
        </w:tc>
        <w:tc>
          <w:tcPr>
            <w:tcW w:w="2061" w:type="dxa"/>
            <w:tcBorders>
              <w:top w:val="nil"/>
              <w:left w:val="nil"/>
              <w:bottom w:val="nil"/>
              <w:right w:val="nil"/>
            </w:tcBorders>
            <w:shd w:val="clear" w:color="auto" w:fill="auto"/>
          </w:tcPr>
          <w:p w:rsidR="00E2216A" w:rsidRDefault="00DD36C9">
            <w:pPr>
              <w:pStyle w:val="Compact"/>
            </w:pPr>
            <w:r>
              <w:t>-0.5 (-3.3, 2.4)</w:t>
            </w:r>
          </w:p>
        </w:tc>
      </w:tr>
      <w:tr w:rsidR="00E2216A">
        <w:tc>
          <w:tcPr>
            <w:tcW w:w="1403" w:type="dxa"/>
            <w:tcBorders>
              <w:top w:val="nil"/>
              <w:left w:val="nil"/>
              <w:bottom w:val="nil"/>
              <w:right w:val="nil"/>
            </w:tcBorders>
            <w:shd w:val="clear" w:color="auto" w:fill="auto"/>
          </w:tcPr>
          <w:p w:rsidR="00E2216A" w:rsidRDefault="00DD36C9">
            <w:pPr>
              <w:pStyle w:val="Compact"/>
            </w:pPr>
            <w:r>
              <w:t>22:5n-3</w:t>
            </w:r>
          </w:p>
        </w:tc>
        <w:tc>
          <w:tcPr>
            <w:tcW w:w="1778" w:type="dxa"/>
            <w:tcBorders>
              <w:top w:val="nil"/>
              <w:left w:val="nil"/>
              <w:bottom w:val="nil"/>
              <w:right w:val="nil"/>
            </w:tcBorders>
            <w:shd w:val="clear" w:color="auto" w:fill="auto"/>
          </w:tcPr>
          <w:p w:rsidR="00E2216A" w:rsidRDefault="00DD36C9">
            <w:pPr>
              <w:pStyle w:val="Compact"/>
            </w:pPr>
            <w:r>
              <w:t>-2.3 (-6.3, 1.9)</w:t>
            </w:r>
          </w:p>
        </w:tc>
        <w:tc>
          <w:tcPr>
            <w:tcW w:w="1872" w:type="dxa"/>
            <w:tcBorders>
              <w:top w:val="nil"/>
              <w:left w:val="nil"/>
              <w:bottom w:val="nil"/>
              <w:right w:val="nil"/>
            </w:tcBorders>
            <w:shd w:val="clear" w:color="auto" w:fill="auto"/>
          </w:tcPr>
          <w:p w:rsidR="00E2216A" w:rsidRDefault="00DD36C9">
            <w:pPr>
              <w:pStyle w:val="Compact"/>
            </w:pPr>
            <w:r>
              <w:t>-3.3 (-7.5, 1.1)</w:t>
            </w:r>
          </w:p>
        </w:tc>
        <w:tc>
          <w:tcPr>
            <w:tcW w:w="2152" w:type="dxa"/>
            <w:tcBorders>
              <w:top w:val="nil"/>
              <w:left w:val="nil"/>
              <w:bottom w:val="nil"/>
              <w:right w:val="nil"/>
            </w:tcBorders>
            <w:shd w:val="clear" w:color="auto" w:fill="auto"/>
          </w:tcPr>
          <w:p w:rsidR="00E2216A" w:rsidRDefault="00DD36C9">
            <w:pPr>
              <w:pStyle w:val="Compact"/>
            </w:pPr>
            <w:r>
              <w:t>-2.7 (-8.8, 3.7)</w:t>
            </w:r>
          </w:p>
        </w:tc>
        <w:tc>
          <w:tcPr>
            <w:tcW w:w="2061" w:type="dxa"/>
            <w:tcBorders>
              <w:top w:val="nil"/>
              <w:left w:val="nil"/>
              <w:bottom w:val="nil"/>
              <w:right w:val="nil"/>
            </w:tcBorders>
            <w:shd w:val="clear" w:color="auto" w:fill="auto"/>
          </w:tcPr>
          <w:p w:rsidR="00E2216A" w:rsidRDefault="00DD36C9">
            <w:pPr>
              <w:pStyle w:val="Compact"/>
            </w:pPr>
            <w:r>
              <w:t>-1.8 (-5.3, 1.8)</w:t>
            </w:r>
          </w:p>
        </w:tc>
      </w:tr>
      <w:tr w:rsidR="00E2216A">
        <w:tc>
          <w:tcPr>
            <w:tcW w:w="1403" w:type="dxa"/>
            <w:tcBorders>
              <w:top w:val="nil"/>
              <w:left w:val="nil"/>
              <w:bottom w:val="nil"/>
              <w:right w:val="nil"/>
            </w:tcBorders>
            <w:shd w:val="clear" w:color="auto" w:fill="auto"/>
          </w:tcPr>
          <w:p w:rsidR="00E2216A" w:rsidRDefault="00DD36C9">
            <w:pPr>
              <w:pStyle w:val="Compact"/>
            </w:pPr>
            <w:r>
              <w:t>22:6n-3</w:t>
            </w:r>
          </w:p>
        </w:tc>
        <w:tc>
          <w:tcPr>
            <w:tcW w:w="1778" w:type="dxa"/>
            <w:tcBorders>
              <w:top w:val="nil"/>
              <w:left w:val="nil"/>
              <w:bottom w:val="nil"/>
              <w:right w:val="nil"/>
            </w:tcBorders>
            <w:shd w:val="clear" w:color="auto" w:fill="auto"/>
          </w:tcPr>
          <w:p w:rsidR="00E2216A" w:rsidRDefault="00DD36C9">
            <w:pPr>
              <w:pStyle w:val="Compact"/>
            </w:pPr>
            <w:r>
              <w:t>-2.9 (-6.2, 0.5)</w:t>
            </w:r>
          </w:p>
        </w:tc>
        <w:tc>
          <w:tcPr>
            <w:tcW w:w="1872" w:type="dxa"/>
            <w:tcBorders>
              <w:top w:val="nil"/>
              <w:left w:val="nil"/>
              <w:bottom w:val="nil"/>
              <w:right w:val="nil"/>
            </w:tcBorders>
            <w:shd w:val="clear" w:color="auto" w:fill="auto"/>
          </w:tcPr>
          <w:p w:rsidR="00E2216A" w:rsidRDefault="00DD36C9">
            <w:pPr>
              <w:pStyle w:val="Compact"/>
            </w:pPr>
            <w:r>
              <w:t>-5.2 (-9.0, -1.1)</w:t>
            </w:r>
          </w:p>
        </w:tc>
        <w:tc>
          <w:tcPr>
            <w:tcW w:w="2152" w:type="dxa"/>
            <w:tcBorders>
              <w:top w:val="nil"/>
              <w:left w:val="nil"/>
              <w:bottom w:val="nil"/>
              <w:right w:val="nil"/>
            </w:tcBorders>
            <w:shd w:val="clear" w:color="auto" w:fill="auto"/>
          </w:tcPr>
          <w:p w:rsidR="00E2216A" w:rsidRDefault="00DD36C9">
            <w:pPr>
              <w:pStyle w:val="Compact"/>
            </w:pPr>
            <w:r>
              <w:t>-1.8 (-6.5, 3.2)</w:t>
            </w:r>
          </w:p>
        </w:tc>
        <w:tc>
          <w:tcPr>
            <w:tcW w:w="2061" w:type="dxa"/>
            <w:tcBorders>
              <w:top w:val="nil"/>
              <w:left w:val="nil"/>
              <w:bottom w:val="nil"/>
              <w:right w:val="nil"/>
            </w:tcBorders>
            <w:shd w:val="clear" w:color="auto" w:fill="auto"/>
          </w:tcPr>
          <w:p w:rsidR="00E2216A" w:rsidRDefault="00DD36C9">
            <w:pPr>
              <w:pStyle w:val="Compact"/>
            </w:pPr>
            <w:r>
              <w:t>-1.9 (-4.4, 0.6)</w:t>
            </w:r>
          </w:p>
        </w:tc>
      </w:tr>
    </w:tbl>
    <w:p w:rsidR="00E2216A" w:rsidRDefault="00DD36C9">
      <w:pPr>
        <w:pStyle w:val="TableCaption"/>
      </w:pPr>
      <w:r>
        <w:lastRenderedPageBreak/>
        <w:t>Supplemental Table S4: Unadjusted generalized estimating equation models of the longitudinal associations of individual non-esterified fatty acids (mol% and nmol/mL) with insulin sensitivity and beta-cell function over the 6 years in the PROMISE cohort. GEE models are only adjusted for time. Outcome variables were log-transformed, predictor variables were scaled, and x-axis values were exponentiated to represent percent difference per SD increase in the fatty acid. P-values were adjusted for the BH false discovery rate, with significant (p&lt;0.05) associations indicated by asterisk (*).</w:t>
      </w:r>
    </w:p>
    <w:tbl>
      <w:tblPr>
        <w:tblW w:w="9360" w:type="dxa"/>
        <w:tblBorders>
          <w:top w:val="nil"/>
          <w:left w:val="nil"/>
          <w:bottom w:val="single" w:sz="6" w:space="0" w:color="000001"/>
          <w:right w:val="nil"/>
          <w:insideH w:val="single" w:sz="6" w:space="0" w:color="000001"/>
          <w:insideV w:val="nil"/>
        </w:tblBorders>
        <w:tblLook w:val="04A0" w:firstRow="1" w:lastRow="0" w:firstColumn="1" w:lastColumn="0" w:noHBand="0" w:noVBand="1"/>
      </w:tblPr>
      <w:tblGrid>
        <w:gridCol w:w="1311"/>
        <w:gridCol w:w="2011"/>
        <w:gridCol w:w="2012"/>
        <w:gridCol w:w="2099"/>
        <w:gridCol w:w="1927"/>
      </w:tblGrid>
      <w:tr w:rsidR="00E2216A">
        <w:tc>
          <w:tcPr>
            <w:tcW w:w="1311" w:type="dxa"/>
            <w:tcBorders>
              <w:top w:val="nil"/>
              <w:left w:val="nil"/>
              <w:bottom w:val="single" w:sz="6" w:space="0" w:color="000001"/>
              <w:right w:val="nil"/>
            </w:tcBorders>
            <w:shd w:val="clear" w:color="auto" w:fill="auto"/>
            <w:vAlign w:val="bottom"/>
          </w:tcPr>
          <w:p w:rsidR="00E2216A" w:rsidRDefault="00DD36C9">
            <w:pPr>
              <w:pStyle w:val="Compact"/>
            </w:pPr>
            <w:r>
              <w:t>Fatty acid</w:t>
            </w:r>
          </w:p>
        </w:tc>
        <w:tc>
          <w:tcPr>
            <w:tcW w:w="2011" w:type="dxa"/>
            <w:tcBorders>
              <w:top w:val="nil"/>
              <w:left w:val="nil"/>
              <w:bottom w:val="single" w:sz="6" w:space="0" w:color="000001"/>
              <w:right w:val="nil"/>
            </w:tcBorders>
            <w:shd w:val="clear" w:color="auto" w:fill="auto"/>
            <w:vAlign w:val="bottom"/>
          </w:tcPr>
          <w:p w:rsidR="00E2216A" w:rsidRDefault="00DD36C9">
            <w:pPr>
              <w:pStyle w:val="Compact"/>
            </w:pPr>
            <w:r>
              <w:t>log(1/HOMA-IR)</w:t>
            </w:r>
          </w:p>
        </w:tc>
        <w:tc>
          <w:tcPr>
            <w:tcW w:w="2012" w:type="dxa"/>
            <w:tcBorders>
              <w:top w:val="nil"/>
              <w:left w:val="nil"/>
              <w:bottom w:val="single" w:sz="6" w:space="0" w:color="000001"/>
              <w:right w:val="nil"/>
            </w:tcBorders>
            <w:shd w:val="clear" w:color="auto" w:fill="auto"/>
            <w:vAlign w:val="bottom"/>
          </w:tcPr>
          <w:p w:rsidR="00E2216A" w:rsidRDefault="00DD36C9">
            <w:pPr>
              <w:pStyle w:val="Compact"/>
            </w:pPr>
            <w:r>
              <w:t>log(ISI)</w:t>
            </w:r>
          </w:p>
        </w:tc>
        <w:tc>
          <w:tcPr>
            <w:tcW w:w="2099" w:type="dxa"/>
            <w:tcBorders>
              <w:top w:val="nil"/>
              <w:left w:val="nil"/>
              <w:bottom w:val="single" w:sz="6" w:space="0" w:color="000001"/>
              <w:right w:val="nil"/>
            </w:tcBorders>
            <w:shd w:val="clear" w:color="auto" w:fill="auto"/>
            <w:vAlign w:val="bottom"/>
          </w:tcPr>
          <w:p w:rsidR="00E2216A" w:rsidRDefault="00DD36C9">
            <w:pPr>
              <w:pStyle w:val="Compact"/>
            </w:pPr>
            <w:r>
              <w:t>log(IGI/IR)</w:t>
            </w:r>
          </w:p>
        </w:tc>
        <w:tc>
          <w:tcPr>
            <w:tcW w:w="1927" w:type="dxa"/>
            <w:tcBorders>
              <w:top w:val="nil"/>
              <w:left w:val="nil"/>
              <w:bottom w:val="single" w:sz="6" w:space="0" w:color="000001"/>
              <w:right w:val="nil"/>
            </w:tcBorders>
            <w:shd w:val="clear" w:color="auto" w:fill="auto"/>
            <w:vAlign w:val="bottom"/>
          </w:tcPr>
          <w:p w:rsidR="00E2216A" w:rsidRDefault="00DD36C9">
            <w:pPr>
              <w:pStyle w:val="Compact"/>
            </w:pPr>
            <w:r>
              <w:t>log(ISSI-2)</w:t>
            </w:r>
          </w:p>
        </w:tc>
      </w:tr>
      <w:tr w:rsidR="00E2216A">
        <w:tc>
          <w:tcPr>
            <w:tcW w:w="1311" w:type="dxa"/>
            <w:tcBorders>
              <w:top w:val="nil"/>
              <w:left w:val="nil"/>
              <w:bottom w:val="nil"/>
              <w:right w:val="nil"/>
            </w:tcBorders>
            <w:shd w:val="clear" w:color="auto" w:fill="auto"/>
          </w:tcPr>
          <w:p w:rsidR="00E2216A" w:rsidRDefault="00DD36C9">
            <w:pPr>
              <w:pStyle w:val="Compact"/>
              <w:rPr>
                <w:b/>
              </w:rPr>
            </w:pPr>
            <w:r>
              <w:rPr>
                <w:b/>
              </w:rPr>
              <w:t>mol%</w:t>
            </w:r>
          </w:p>
        </w:tc>
        <w:tc>
          <w:tcPr>
            <w:tcW w:w="2011" w:type="dxa"/>
            <w:tcBorders>
              <w:top w:val="nil"/>
              <w:left w:val="nil"/>
              <w:bottom w:val="nil"/>
              <w:right w:val="nil"/>
            </w:tcBorders>
            <w:shd w:val="clear" w:color="auto" w:fill="auto"/>
          </w:tcPr>
          <w:p w:rsidR="00E2216A" w:rsidRDefault="00E2216A"/>
        </w:tc>
        <w:tc>
          <w:tcPr>
            <w:tcW w:w="2012" w:type="dxa"/>
            <w:tcBorders>
              <w:top w:val="nil"/>
              <w:left w:val="nil"/>
              <w:bottom w:val="nil"/>
              <w:right w:val="nil"/>
            </w:tcBorders>
            <w:shd w:val="clear" w:color="auto" w:fill="auto"/>
          </w:tcPr>
          <w:p w:rsidR="00E2216A" w:rsidRDefault="00E2216A"/>
        </w:tc>
        <w:tc>
          <w:tcPr>
            <w:tcW w:w="2099" w:type="dxa"/>
            <w:tcBorders>
              <w:top w:val="nil"/>
              <w:left w:val="nil"/>
              <w:bottom w:val="nil"/>
              <w:right w:val="nil"/>
            </w:tcBorders>
            <w:shd w:val="clear" w:color="auto" w:fill="auto"/>
          </w:tcPr>
          <w:p w:rsidR="00E2216A" w:rsidRDefault="00E2216A"/>
        </w:tc>
        <w:tc>
          <w:tcPr>
            <w:tcW w:w="1927" w:type="dxa"/>
            <w:tcBorders>
              <w:top w:val="nil"/>
              <w:left w:val="nil"/>
              <w:bottom w:val="nil"/>
              <w:right w:val="nil"/>
            </w:tcBorders>
            <w:shd w:val="clear" w:color="auto" w:fill="auto"/>
          </w:tcPr>
          <w:p w:rsidR="00E2216A" w:rsidRDefault="00E2216A"/>
        </w:tc>
      </w:tr>
      <w:tr w:rsidR="00E2216A">
        <w:tc>
          <w:tcPr>
            <w:tcW w:w="1311" w:type="dxa"/>
            <w:tcBorders>
              <w:top w:val="nil"/>
              <w:left w:val="nil"/>
              <w:bottom w:val="nil"/>
              <w:right w:val="nil"/>
            </w:tcBorders>
            <w:shd w:val="clear" w:color="auto" w:fill="auto"/>
          </w:tcPr>
          <w:p w:rsidR="00E2216A" w:rsidRDefault="00DD36C9">
            <w:pPr>
              <w:pStyle w:val="Compact"/>
            </w:pPr>
            <w:r>
              <w:t>14:0</w:t>
            </w:r>
          </w:p>
        </w:tc>
        <w:tc>
          <w:tcPr>
            <w:tcW w:w="2011" w:type="dxa"/>
            <w:tcBorders>
              <w:top w:val="nil"/>
              <w:left w:val="nil"/>
              <w:bottom w:val="nil"/>
              <w:right w:val="nil"/>
            </w:tcBorders>
            <w:shd w:val="clear" w:color="auto" w:fill="auto"/>
          </w:tcPr>
          <w:p w:rsidR="00E2216A" w:rsidRDefault="00DD36C9">
            <w:pPr>
              <w:pStyle w:val="Compact"/>
            </w:pPr>
            <w:r>
              <w:t>7.8 (2.0, 14.0)</w:t>
            </w:r>
          </w:p>
        </w:tc>
        <w:tc>
          <w:tcPr>
            <w:tcW w:w="2012" w:type="dxa"/>
            <w:tcBorders>
              <w:top w:val="nil"/>
              <w:left w:val="nil"/>
              <w:bottom w:val="nil"/>
              <w:right w:val="nil"/>
            </w:tcBorders>
            <w:shd w:val="clear" w:color="auto" w:fill="auto"/>
          </w:tcPr>
          <w:p w:rsidR="00E2216A" w:rsidRDefault="00DD36C9">
            <w:pPr>
              <w:pStyle w:val="Compact"/>
            </w:pPr>
            <w:r>
              <w:t>7.5 (1.8, 13.4)</w:t>
            </w:r>
          </w:p>
        </w:tc>
        <w:tc>
          <w:tcPr>
            <w:tcW w:w="2099" w:type="dxa"/>
            <w:tcBorders>
              <w:top w:val="nil"/>
              <w:left w:val="nil"/>
              <w:bottom w:val="nil"/>
              <w:right w:val="nil"/>
            </w:tcBorders>
            <w:shd w:val="clear" w:color="auto" w:fill="auto"/>
          </w:tcPr>
          <w:p w:rsidR="00E2216A" w:rsidRDefault="00DD36C9">
            <w:pPr>
              <w:pStyle w:val="Compact"/>
            </w:pPr>
            <w:r>
              <w:t>4.9 (-1.7, 11.9)</w:t>
            </w:r>
          </w:p>
        </w:tc>
        <w:tc>
          <w:tcPr>
            <w:tcW w:w="1927" w:type="dxa"/>
            <w:tcBorders>
              <w:top w:val="nil"/>
              <w:left w:val="nil"/>
              <w:bottom w:val="nil"/>
              <w:right w:val="nil"/>
            </w:tcBorders>
            <w:shd w:val="clear" w:color="auto" w:fill="auto"/>
          </w:tcPr>
          <w:p w:rsidR="00E2216A" w:rsidRDefault="00DD36C9">
            <w:pPr>
              <w:pStyle w:val="Compact"/>
            </w:pPr>
            <w:r>
              <w:t>3.1 (-0.3, 6.5)</w:t>
            </w:r>
          </w:p>
        </w:tc>
      </w:tr>
      <w:tr w:rsidR="00E2216A">
        <w:tc>
          <w:tcPr>
            <w:tcW w:w="1311" w:type="dxa"/>
            <w:tcBorders>
              <w:top w:val="nil"/>
              <w:left w:val="nil"/>
              <w:bottom w:val="nil"/>
              <w:right w:val="nil"/>
            </w:tcBorders>
            <w:shd w:val="clear" w:color="auto" w:fill="auto"/>
          </w:tcPr>
          <w:p w:rsidR="00E2216A" w:rsidRDefault="00DD36C9">
            <w:pPr>
              <w:pStyle w:val="Compact"/>
            </w:pPr>
            <w:r>
              <w:t>16:0</w:t>
            </w:r>
          </w:p>
        </w:tc>
        <w:tc>
          <w:tcPr>
            <w:tcW w:w="2011" w:type="dxa"/>
            <w:tcBorders>
              <w:top w:val="nil"/>
              <w:left w:val="nil"/>
              <w:bottom w:val="nil"/>
              <w:right w:val="nil"/>
            </w:tcBorders>
            <w:shd w:val="clear" w:color="auto" w:fill="auto"/>
          </w:tcPr>
          <w:p w:rsidR="00E2216A" w:rsidRDefault="00DD36C9">
            <w:pPr>
              <w:pStyle w:val="Compact"/>
            </w:pPr>
            <w:r>
              <w:t>-2.2 (-7.2, 3.2)</w:t>
            </w:r>
          </w:p>
        </w:tc>
        <w:tc>
          <w:tcPr>
            <w:tcW w:w="2012" w:type="dxa"/>
            <w:tcBorders>
              <w:top w:val="nil"/>
              <w:left w:val="nil"/>
              <w:bottom w:val="nil"/>
              <w:right w:val="nil"/>
            </w:tcBorders>
            <w:shd w:val="clear" w:color="auto" w:fill="auto"/>
          </w:tcPr>
          <w:p w:rsidR="00E2216A" w:rsidRDefault="00DD36C9">
            <w:pPr>
              <w:pStyle w:val="Compact"/>
            </w:pPr>
            <w:r>
              <w:t>-2.6 (-7.6, 2.6)</w:t>
            </w:r>
          </w:p>
        </w:tc>
        <w:tc>
          <w:tcPr>
            <w:tcW w:w="2099" w:type="dxa"/>
            <w:tcBorders>
              <w:top w:val="nil"/>
              <w:left w:val="nil"/>
              <w:bottom w:val="nil"/>
              <w:right w:val="nil"/>
            </w:tcBorders>
            <w:shd w:val="clear" w:color="auto" w:fill="auto"/>
          </w:tcPr>
          <w:p w:rsidR="00E2216A" w:rsidRDefault="00DD36C9">
            <w:pPr>
              <w:pStyle w:val="Compact"/>
            </w:pPr>
            <w:r>
              <w:t>0.9 (-5.0, 7.2)</w:t>
            </w:r>
          </w:p>
        </w:tc>
        <w:tc>
          <w:tcPr>
            <w:tcW w:w="1927" w:type="dxa"/>
            <w:tcBorders>
              <w:top w:val="nil"/>
              <w:left w:val="nil"/>
              <w:bottom w:val="nil"/>
              <w:right w:val="nil"/>
            </w:tcBorders>
            <w:shd w:val="clear" w:color="auto" w:fill="auto"/>
          </w:tcPr>
          <w:p w:rsidR="00E2216A" w:rsidRDefault="00DD36C9">
            <w:pPr>
              <w:pStyle w:val="Compact"/>
            </w:pPr>
            <w:r>
              <w:t>0.7 (-2.3, 3.8)</w:t>
            </w:r>
          </w:p>
        </w:tc>
      </w:tr>
      <w:tr w:rsidR="00E2216A">
        <w:tc>
          <w:tcPr>
            <w:tcW w:w="1311" w:type="dxa"/>
            <w:tcBorders>
              <w:top w:val="nil"/>
              <w:left w:val="nil"/>
              <w:bottom w:val="nil"/>
              <w:right w:val="nil"/>
            </w:tcBorders>
            <w:shd w:val="clear" w:color="auto" w:fill="auto"/>
          </w:tcPr>
          <w:p w:rsidR="00E2216A" w:rsidRDefault="00DD36C9">
            <w:pPr>
              <w:pStyle w:val="Compact"/>
            </w:pPr>
            <w:r>
              <w:t>18:0</w:t>
            </w:r>
          </w:p>
        </w:tc>
        <w:tc>
          <w:tcPr>
            <w:tcW w:w="2011" w:type="dxa"/>
            <w:tcBorders>
              <w:top w:val="nil"/>
              <w:left w:val="nil"/>
              <w:bottom w:val="nil"/>
              <w:right w:val="nil"/>
            </w:tcBorders>
            <w:shd w:val="clear" w:color="auto" w:fill="auto"/>
          </w:tcPr>
          <w:p w:rsidR="00E2216A" w:rsidRDefault="00DD36C9">
            <w:pPr>
              <w:pStyle w:val="Compact"/>
            </w:pPr>
            <w:r>
              <w:t>2.8 (-2.6, 8.4)</w:t>
            </w:r>
          </w:p>
        </w:tc>
        <w:tc>
          <w:tcPr>
            <w:tcW w:w="2012" w:type="dxa"/>
            <w:tcBorders>
              <w:top w:val="nil"/>
              <w:left w:val="nil"/>
              <w:bottom w:val="nil"/>
              <w:right w:val="nil"/>
            </w:tcBorders>
            <w:shd w:val="clear" w:color="auto" w:fill="auto"/>
          </w:tcPr>
          <w:p w:rsidR="00E2216A" w:rsidRDefault="00DD36C9">
            <w:pPr>
              <w:pStyle w:val="Compact"/>
            </w:pPr>
            <w:r>
              <w:t>4.9 (-0.5, 10.6)</w:t>
            </w:r>
          </w:p>
        </w:tc>
        <w:tc>
          <w:tcPr>
            <w:tcW w:w="2099" w:type="dxa"/>
            <w:tcBorders>
              <w:top w:val="nil"/>
              <w:left w:val="nil"/>
              <w:bottom w:val="nil"/>
              <w:right w:val="nil"/>
            </w:tcBorders>
            <w:shd w:val="clear" w:color="auto" w:fill="auto"/>
          </w:tcPr>
          <w:p w:rsidR="00E2216A" w:rsidRDefault="00DD36C9">
            <w:pPr>
              <w:pStyle w:val="Compact"/>
            </w:pPr>
            <w:r>
              <w:t>5.4 (-1.1, 12.3)</w:t>
            </w:r>
          </w:p>
        </w:tc>
        <w:tc>
          <w:tcPr>
            <w:tcW w:w="1927" w:type="dxa"/>
            <w:tcBorders>
              <w:top w:val="nil"/>
              <w:left w:val="nil"/>
              <w:bottom w:val="nil"/>
              <w:right w:val="nil"/>
            </w:tcBorders>
            <w:shd w:val="clear" w:color="auto" w:fill="auto"/>
          </w:tcPr>
          <w:p w:rsidR="00E2216A" w:rsidRDefault="00DD36C9">
            <w:pPr>
              <w:pStyle w:val="Compact"/>
            </w:pPr>
            <w:r>
              <w:t>3.2 (-0.1, 6.6)</w:t>
            </w:r>
          </w:p>
        </w:tc>
      </w:tr>
      <w:tr w:rsidR="00E2216A">
        <w:tc>
          <w:tcPr>
            <w:tcW w:w="1311" w:type="dxa"/>
            <w:tcBorders>
              <w:top w:val="nil"/>
              <w:left w:val="nil"/>
              <w:bottom w:val="nil"/>
              <w:right w:val="nil"/>
            </w:tcBorders>
            <w:shd w:val="clear" w:color="auto" w:fill="auto"/>
          </w:tcPr>
          <w:p w:rsidR="00E2216A" w:rsidRDefault="00DD36C9">
            <w:pPr>
              <w:pStyle w:val="Compact"/>
            </w:pPr>
            <w:r>
              <w:t>20:0</w:t>
            </w:r>
          </w:p>
        </w:tc>
        <w:tc>
          <w:tcPr>
            <w:tcW w:w="2011" w:type="dxa"/>
            <w:tcBorders>
              <w:top w:val="nil"/>
              <w:left w:val="nil"/>
              <w:bottom w:val="nil"/>
              <w:right w:val="nil"/>
            </w:tcBorders>
            <w:shd w:val="clear" w:color="auto" w:fill="auto"/>
          </w:tcPr>
          <w:p w:rsidR="00E2216A" w:rsidRDefault="00DD36C9">
            <w:pPr>
              <w:pStyle w:val="Compact"/>
            </w:pPr>
            <w:r>
              <w:t>4.9 (-0.7, 10.7)</w:t>
            </w:r>
          </w:p>
        </w:tc>
        <w:tc>
          <w:tcPr>
            <w:tcW w:w="2012" w:type="dxa"/>
            <w:tcBorders>
              <w:top w:val="nil"/>
              <w:left w:val="nil"/>
              <w:bottom w:val="nil"/>
              <w:right w:val="nil"/>
            </w:tcBorders>
            <w:shd w:val="clear" w:color="auto" w:fill="auto"/>
          </w:tcPr>
          <w:p w:rsidR="00E2216A" w:rsidRDefault="00DD36C9">
            <w:pPr>
              <w:pStyle w:val="Compact"/>
            </w:pPr>
            <w:r>
              <w:t>6.1 (0.5, 12.1)</w:t>
            </w:r>
          </w:p>
        </w:tc>
        <w:tc>
          <w:tcPr>
            <w:tcW w:w="2099" w:type="dxa"/>
            <w:tcBorders>
              <w:top w:val="nil"/>
              <w:left w:val="nil"/>
              <w:bottom w:val="nil"/>
              <w:right w:val="nil"/>
            </w:tcBorders>
            <w:shd w:val="clear" w:color="auto" w:fill="auto"/>
          </w:tcPr>
          <w:p w:rsidR="00E2216A" w:rsidRDefault="00DD36C9">
            <w:pPr>
              <w:pStyle w:val="Compact"/>
            </w:pPr>
            <w:r>
              <w:t>4.1 (-2.6, 11.2)</w:t>
            </w:r>
          </w:p>
        </w:tc>
        <w:tc>
          <w:tcPr>
            <w:tcW w:w="1927" w:type="dxa"/>
            <w:tcBorders>
              <w:top w:val="nil"/>
              <w:left w:val="nil"/>
              <w:bottom w:val="nil"/>
              <w:right w:val="nil"/>
            </w:tcBorders>
            <w:shd w:val="clear" w:color="auto" w:fill="auto"/>
          </w:tcPr>
          <w:p w:rsidR="00E2216A" w:rsidRDefault="00DD36C9">
            <w:pPr>
              <w:pStyle w:val="Compact"/>
            </w:pPr>
            <w:r>
              <w:t>2.3 (-1.1, 5.8)</w:t>
            </w:r>
          </w:p>
        </w:tc>
      </w:tr>
      <w:tr w:rsidR="00E2216A">
        <w:tc>
          <w:tcPr>
            <w:tcW w:w="1311" w:type="dxa"/>
            <w:tcBorders>
              <w:top w:val="nil"/>
              <w:left w:val="nil"/>
              <w:bottom w:val="nil"/>
              <w:right w:val="nil"/>
            </w:tcBorders>
            <w:shd w:val="clear" w:color="auto" w:fill="auto"/>
          </w:tcPr>
          <w:p w:rsidR="00E2216A" w:rsidRDefault="00DD36C9">
            <w:pPr>
              <w:pStyle w:val="Compact"/>
            </w:pPr>
            <w:r>
              <w:t>22:0</w:t>
            </w:r>
          </w:p>
        </w:tc>
        <w:tc>
          <w:tcPr>
            <w:tcW w:w="2011" w:type="dxa"/>
            <w:tcBorders>
              <w:top w:val="nil"/>
              <w:left w:val="nil"/>
              <w:bottom w:val="nil"/>
              <w:right w:val="nil"/>
            </w:tcBorders>
            <w:shd w:val="clear" w:color="auto" w:fill="auto"/>
          </w:tcPr>
          <w:p w:rsidR="00E2216A" w:rsidRDefault="00DD36C9">
            <w:pPr>
              <w:pStyle w:val="Compact"/>
            </w:pPr>
            <w:r>
              <w:t>0.7 (-3.9, 5.5)</w:t>
            </w:r>
          </w:p>
        </w:tc>
        <w:tc>
          <w:tcPr>
            <w:tcW w:w="2012" w:type="dxa"/>
            <w:tcBorders>
              <w:top w:val="nil"/>
              <w:left w:val="nil"/>
              <w:bottom w:val="nil"/>
              <w:right w:val="nil"/>
            </w:tcBorders>
            <w:shd w:val="clear" w:color="auto" w:fill="auto"/>
          </w:tcPr>
          <w:p w:rsidR="00E2216A" w:rsidRDefault="00DD36C9">
            <w:pPr>
              <w:pStyle w:val="Compact"/>
            </w:pPr>
            <w:r>
              <w:t>0.6 (-3.8, 5.1)</w:t>
            </w:r>
          </w:p>
        </w:tc>
        <w:tc>
          <w:tcPr>
            <w:tcW w:w="2099" w:type="dxa"/>
            <w:tcBorders>
              <w:top w:val="nil"/>
              <w:left w:val="nil"/>
              <w:bottom w:val="nil"/>
              <w:right w:val="nil"/>
            </w:tcBorders>
            <w:shd w:val="clear" w:color="auto" w:fill="auto"/>
          </w:tcPr>
          <w:p w:rsidR="00E2216A" w:rsidRDefault="00DD36C9">
            <w:pPr>
              <w:pStyle w:val="Compact"/>
            </w:pPr>
            <w:r>
              <w:t>4.8 (-0.6, 10.4)</w:t>
            </w:r>
          </w:p>
        </w:tc>
        <w:tc>
          <w:tcPr>
            <w:tcW w:w="1927" w:type="dxa"/>
            <w:tcBorders>
              <w:top w:val="nil"/>
              <w:left w:val="nil"/>
              <w:bottom w:val="nil"/>
              <w:right w:val="nil"/>
            </w:tcBorders>
            <w:shd w:val="clear" w:color="auto" w:fill="auto"/>
          </w:tcPr>
          <w:p w:rsidR="00E2216A" w:rsidRDefault="00DD36C9">
            <w:pPr>
              <w:pStyle w:val="Compact"/>
            </w:pPr>
            <w:r>
              <w:t>1.7 (-1.1, 4.7)</w:t>
            </w:r>
          </w:p>
        </w:tc>
      </w:tr>
      <w:tr w:rsidR="00E2216A">
        <w:tc>
          <w:tcPr>
            <w:tcW w:w="1311" w:type="dxa"/>
            <w:tcBorders>
              <w:top w:val="nil"/>
              <w:left w:val="nil"/>
              <w:bottom w:val="nil"/>
              <w:right w:val="nil"/>
            </w:tcBorders>
            <w:shd w:val="clear" w:color="auto" w:fill="auto"/>
          </w:tcPr>
          <w:p w:rsidR="00E2216A" w:rsidRDefault="00DD36C9">
            <w:pPr>
              <w:pStyle w:val="Compact"/>
            </w:pPr>
            <w:r>
              <w:t>18:1n-9</w:t>
            </w:r>
          </w:p>
        </w:tc>
        <w:tc>
          <w:tcPr>
            <w:tcW w:w="2011" w:type="dxa"/>
            <w:tcBorders>
              <w:top w:val="nil"/>
              <w:left w:val="nil"/>
              <w:bottom w:val="nil"/>
              <w:right w:val="nil"/>
            </w:tcBorders>
            <w:shd w:val="clear" w:color="auto" w:fill="auto"/>
          </w:tcPr>
          <w:p w:rsidR="00E2216A" w:rsidRDefault="00DD36C9">
            <w:pPr>
              <w:pStyle w:val="Compact"/>
            </w:pPr>
            <w:r>
              <w:t>-1.6 (-6.7, 3.7)</w:t>
            </w:r>
          </w:p>
        </w:tc>
        <w:tc>
          <w:tcPr>
            <w:tcW w:w="2012" w:type="dxa"/>
            <w:tcBorders>
              <w:top w:val="nil"/>
              <w:left w:val="nil"/>
              <w:bottom w:val="nil"/>
              <w:right w:val="nil"/>
            </w:tcBorders>
            <w:shd w:val="clear" w:color="auto" w:fill="auto"/>
          </w:tcPr>
          <w:p w:rsidR="00E2216A" w:rsidRDefault="00DD36C9">
            <w:pPr>
              <w:pStyle w:val="Compact"/>
            </w:pPr>
            <w:r>
              <w:t>-2.2 (-7.1, 2.9)</w:t>
            </w:r>
          </w:p>
        </w:tc>
        <w:tc>
          <w:tcPr>
            <w:tcW w:w="2099" w:type="dxa"/>
            <w:tcBorders>
              <w:top w:val="nil"/>
              <w:left w:val="nil"/>
              <w:bottom w:val="nil"/>
              <w:right w:val="nil"/>
            </w:tcBorders>
            <w:shd w:val="clear" w:color="auto" w:fill="auto"/>
          </w:tcPr>
          <w:p w:rsidR="00E2216A" w:rsidRDefault="00DD36C9">
            <w:pPr>
              <w:pStyle w:val="Compact"/>
            </w:pPr>
            <w:r>
              <w:t>-5.4 (-11.1, 0.6)</w:t>
            </w:r>
          </w:p>
        </w:tc>
        <w:tc>
          <w:tcPr>
            <w:tcW w:w="1927" w:type="dxa"/>
            <w:tcBorders>
              <w:top w:val="nil"/>
              <w:left w:val="nil"/>
              <w:bottom w:val="nil"/>
              <w:right w:val="nil"/>
            </w:tcBorders>
            <w:shd w:val="clear" w:color="auto" w:fill="auto"/>
          </w:tcPr>
          <w:p w:rsidR="00E2216A" w:rsidRDefault="00DD36C9">
            <w:pPr>
              <w:pStyle w:val="Compact"/>
            </w:pPr>
            <w:r>
              <w:t>-3.1 (-6.2, 0.1)</w:t>
            </w:r>
          </w:p>
        </w:tc>
      </w:tr>
      <w:tr w:rsidR="00E2216A">
        <w:tc>
          <w:tcPr>
            <w:tcW w:w="1311" w:type="dxa"/>
            <w:tcBorders>
              <w:top w:val="nil"/>
              <w:left w:val="nil"/>
              <w:bottom w:val="nil"/>
              <w:right w:val="nil"/>
            </w:tcBorders>
            <w:shd w:val="clear" w:color="auto" w:fill="auto"/>
          </w:tcPr>
          <w:p w:rsidR="00E2216A" w:rsidRDefault="00DD36C9">
            <w:pPr>
              <w:pStyle w:val="Compact"/>
            </w:pPr>
            <w:r>
              <w:t>20:1n-9</w:t>
            </w:r>
          </w:p>
        </w:tc>
        <w:tc>
          <w:tcPr>
            <w:tcW w:w="2011" w:type="dxa"/>
            <w:tcBorders>
              <w:top w:val="nil"/>
              <w:left w:val="nil"/>
              <w:bottom w:val="nil"/>
              <w:right w:val="nil"/>
            </w:tcBorders>
            <w:shd w:val="clear" w:color="auto" w:fill="auto"/>
          </w:tcPr>
          <w:p w:rsidR="00E2216A" w:rsidRDefault="00DD36C9">
            <w:pPr>
              <w:pStyle w:val="Compact"/>
            </w:pPr>
            <w:r>
              <w:t>0.3 (-4.5, 5.4)</w:t>
            </w:r>
          </w:p>
        </w:tc>
        <w:tc>
          <w:tcPr>
            <w:tcW w:w="2012" w:type="dxa"/>
            <w:tcBorders>
              <w:top w:val="nil"/>
              <w:left w:val="nil"/>
              <w:bottom w:val="nil"/>
              <w:right w:val="nil"/>
            </w:tcBorders>
            <w:shd w:val="clear" w:color="auto" w:fill="auto"/>
          </w:tcPr>
          <w:p w:rsidR="00E2216A" w:rsidRDefault="00DD36C9">
            <w:pPr>
              <w:pStyle w:val="Compact"/>
            </w:pPr>
            <w:r>
              <w:t>1.2 (-3.8, 6.5)</w:t>
            </w:r>
          </w:p>
        </w:tc>
        <w:tc>
          <w:tcPr>
            <w:tcW w:w="2099" w:type="dxa"/>
            <w:tcBorders>
              <w:top w:val="nil"/>
              <w:left w:val="nil"/>
              <w:bottom w:val="nil"/>
              <w:right w:val="nil"/>
            </w:tcBorders>
            <w:shd w:val="clear" w:color="auto" w:fill="auto"/>
          </w:tcPr>
          <w:p w:rsidR="00E2216A" w:rsidRDefault="00DD36C9">
            <w:pPr>
              <w:pStyle w:val="Compact"/>
            </w:pPr>
            <w:r>
              <w:t>-2.5 (-9.0, 4.5)</w:t>
            </w:r>
          </w:p>
        </w:tc>
        <w:tc>
          <w:tcPr>
            <w:tcW w:w="1927" w:type="dxa"/>
            <w:tcBorders>
              <w:top w:val="nil"/>
              <w:left w:val="nil"/>
              <w:bottom w:val="nil"/>
              <w:right w:val="nil"/>
            </w:tcBorders>
            <w:shd w:val="clear" w:color="auto" w:fill="auto"/>
          </w:tcPr>
          <w:p w:rsidR="00E2216A" w:rsidRDefault="00DD36C9">
            <w:pPr>
              <w:pStyle w:val="Compact"/>
            </w:pPr>
            <w:r>
              <w:t>-1.1 (-4.9, 2.8)</w:t>
            </w:r>
          </w:p>
        </w:tc>
      </w:tr>
      <w:tr w:rsidR="00E2216A">
        <w:tc>
          <w:tcPr>
            <w:tcW w:w="1311" w:type="dxa"/>
            <w:tcBorders>
              <w:top w:val="nil"/>
              <w:left w:val="nil"/>
              <w:bottom w:val="nil"/>
              <w:right w:val="nil"/>
            </w:tcBorders>
            <w:shd w:val="clear" w:color="auto" w:fill="auto"/>
          </w:tcPr>
          <w:p w:rsidR="00E2216A" w:rsidRDefault="00DD36C9">
            <w:pPr>
              <w:pStyle w:val="Compact"/>
            </w:pPr>
            <w:r>
              <w:t>22:1n-9</w:t>
            </w:r>
          </w:p>
        </w:tc>
        <w:tc>
          <w:tcPr>
            <w:tcW w:w="2011" w:type="dxa"/>
            <w:tcBorders>
              <w:top w:val="nil"/>
              <w:left w:val="nil"/>
              <w:bottom w:val="nil"/>
              <w:right w:val="nil"/>
            </w:tcBorders>
            <w:shd w:val="clear" w:color="auto" w:fill="auto"/>
          </w:tcPr>
          <w:p w:rsidR="00E2216A" w:rsidRDefault="00DD36C9">
            <w:pPr>
              <w:pStyle w:val="Compact"/>
            </w:pPr>
            <w:r>
              <w:t>-3.4 (-8.2, 1.7)</w:t>
            </w:r>
          </w:p>
        </w:tc>
        <w:tc>
          <w:tcPr>
            <w:tcW w:w="2012" w:type="dxa"/>
            <w:tcBorders>
              <w:top w:val="nil"/>
              <w:left w:val="nil"/>
              <w:bottom w:val="nil"/>
              <w:right w:val="nil"/>
            </w:tcBorders>
            <w:shd w:val="clear" w:color="auto" w:fill="auto"/>
          </w:tcPr>
          <w:p w:rsidR="00E2216A" w:rsidRDefault="00DD36C9">
            <w:pPr>
              <w:pStyle w:val="Compact"/>
            </w:pPr>
            <w:r>
              <w:t>-1.0 (-5.6, 3.7)</w:t>
            </w:r>
          </w:p>
        </w:tc>
        <w:tc>
          <w:tcPr>
            <w:tcW w:w="2099" w:type="dxa"/>
            <w:tcBorders>
              <w:top w:val="nil"/>
              <w:left w:val="nil"/>
              <w:bottom w:val="nil"/>
              <w:right w:val="nil"/>
            </w:tcBorders>
            <w:shd w:val="clear" w:color="auto" w:fill="auto"/>
          </w:tcPr>
          <w:p w:rsidR="00E2216A" w:rsidRDefault="00DD36C9">
            <w:pPr>
              <w:pStyle w:val="Compact"/>
            </w:pPr>
            <w:r>
              <w:t>2.5 (-3.5, 8.8)</w:t>
            </w:r>
          </w:p>
        </w:tc>
        <w:tc>
          <w:tcPr>
            <w:tcW w:w="1927" w:type="dxa"/>
            <w:tcBorders>
              <w:top w:val="nil"/>
              <w:left w:val="nil"/>
              <w:bottom w:val="nil"/>
              <w:right w:val="nil"/>
            </w:tcBorders>
            <w:shd w:val="clear" w:color="auto" w:fill="auto"/>
          </w:tcPr>
          <w:p w:rsidR="00E2216A" w:rsidRDefault="00DD36C9">
            <w:pPr>
              <w:pStyle w:val="Compact"/>
            </w:pPr>
            <w:r>
              <w:t>0.9 (-2.3, 4.2)</w:t>
            </w:r>
          </w:p>
        </w:tc>
      </w:tr>
      <w:tr w:rsidR="00E2216A">
        <w:tc>
          <w:tcPr>
            <w:tcW w:w="1311" w:type="dxa"/>
            <w:tcBorders>
              <w:top w:val="nil"/>
              <w:left w:val="nil"/>
              <w:bottom w:val="nil"/>
              <w:right w:val="nil"/>
            </w:tcBorders>
            <w:shd w:val="clear" w:color="auto" w:fill="auto"/>
          </w:tcPr>
          <w:p w:rsidR="00E2216A" w:rsidRDefault="00DD36C9">
            <w:pPr>
              <w:pStyle w:val="Compact"/>
            </w:pPr>
            <w:r>
              <w:t>24:1n-9</w:t>
            </w:r>
          </w:p>
        </w:tc>
        <w:tc>
          <w:tcPr>
            <w:tcW w:w="2011" w:type="dxa"/>
            <w:tcBorders>
              <w:top w:val="nil"/>
              <w:left w:val="nil"/>
              <w:bottom w:val="nil"/>
              <w:right w:val="nil"/>
            </w:tcBorders>
            <w:shd w:val="clear" w:color="auto" w:fill="auto"/>
          </w:tcPr>
          <w:p w:rsidR="00E2216A" w:rsidRDefault="00DD36C9">
            <w:pPr>
              <w:pStyle w:val="Compact"/>
            </w:pPr>
            <w:r>
              <w:t>3.4 (-1.5, 8.6)</w:t>
            </w:r>
          </w:p>
        </w:tc>
        <w:tc>
          <w:tcPr>
            <w:tcW w:w="2012" w:type="dxa"/>
            <w:tcBorders>
              <w:top w:val="nil"/>
              <w:left w:val="nil"/>
              <w:bottom w:val="nil"/>
              <w:right w:val="nil"/>
            </w:tcBorders>
            <w:shd w:val="clear" w:color="auto" w:fill="auto"/>
          </w:tcPr>
          <w:p w:rsidR="00E2216A" w:rsidRDefault="00DD36C9">
            <w:pPr>
              <w:pStyle w:val="Compact"/>
            </w:pPr>
            <w:r>
              <w:t>3.0 (-2.0, 8.4)</w:t>
            </w:r>
          </w:p>
        </w:tc>
        <w:tc>
          <w:tcPr>
            <w:tcW w:w="2099" w:type="dxa"/>
            <w:tcBorders>
              <w:top w:val="nil"/>
              <w:left w:val="nil"/>
              <w:bottom w:val="nil"/>
              <w:right w:val="nil"/>
            </w:tcBorders>
            <w:shd w:val="clear" w:color="auto" w:fill="auto"/>
          </w:tcPr>
          <w:p w:rsidR="00E2216A" w:rsidRDefault="00DD36C9">
            <w:pPr>
              <w:pStyle w:val="Compact"/>
            </w:pPr>
            <w:r>
              <w:t>4.2 (-1.9, 10.6)</w:t>
            </w:r>
          </w:p>
        </w:tc>
        <w:tc>
          <w:tcPr>
            <w:tcW w:w="1927" w:type="dxa"/>
            <w:tcBorders>
              <w:top w:val="nil"/>
              <w:left w:val="nil"/>
              <w:bottom w:val="nil"/>
              <w:right w:val="nil"/>
            </w:tcBorders>
            <w:shd w:val="clear" w:color="auto" w:fill="auto"/>
          </w:tcPr>
          <w:p w:rsidR="00E2216A" w:rsidRDefault="00DD36C9">
            <w:pPr>
              <w:pStyle w:val="Compact"/>
            </w:pPr>
            <w:r>
              <w:t>1.3 (-1.7, 4.4)</w:t>
            </w:r>
          </w:p>
        </w:tc>
      </w:tr>
      <w:tr w:rsidR="00E2216A">
        <w:tc>
          <w:tcPr>
            <w:tcW w:w="1311" w:type="dxa"/>
            <w:tcBorders>
              <w:top w:val="nil"/>
              <w:left w:val="nil"/>
              <w:bottom w:val="nil"/>
              <w:right w:val="nil"/>
            </w:tcBorders>
            <w:shd w:val="clear" w:color="auto" w:fill="auto"/>
          </w:tcPr>
          <w:p w:rsidR="00E2216A" w:rsidRDefault="00DD36C9">
            <w:pPr>
              <w:pStyle w:val="Compact"/>
            </w:pPr>
            <w:r>
              <w:t>14:1n-7</w:t>
            </w:r>
          </w:p>
        </w:tc>
        <w:tc>
          <w:tcPr>
            <w:tcW w:w="2011" w:type="dxa"/>
            <w:tcBorders>
              <w:top w:val="nil"/>
              <w:left w:val="nil"/>
              <w:bottom w:val="nil"/>
              <w:right w:val="nil"/>
            </w:tcBorders>
            <w:shd w:val="clear" w:color="auto" w:fill="auto"/>
          </w:tcPr>
          <w:p w:rsidR="00E2216A" w:rsidRDefault="00DD36C9">
            <w:pPr>
              <w:pStyle w:val="Compact"/>
            </w:pPr>
            <w:r>
              <w:t>7.2 (0.6, 14.3)</w:t>
            </w:r>
          </w:p>
        </w:tc>
        <w:tc>
          <w:tcPr>
            <w:tcW w:w="2012" w:type="dxa"/>
            <w:tcBorders>
              <w:top w:val="nil"/>
              <w:left w:val="nil"/>
              <w:bottom w:val="nil"/>
              <w:right w:val="nil"/>
            </w:tcBorders>
            <w:shd w:val="clear" w:color="auto" w:fill="auto"/>
          </w:tcPr>
          <w:p w:rsidR="00E2216A" w:rsidRDefault="00DD36C9">
            <w:pPr>
              <w:pStyle w:val="Compact"/>
            </w:pPr>
            <w:r>
              <w:t>6.6 (0.5, 13.2)</w:t>
            </w:r>
          </w:p>
        </w:tc>
        <w:tc>
          <w:tcPr>
            <w:tcW w:w="2099" w:type="dxa"/>
            <w:tcBorders>
              <w:top w:val="nil"/>
              <w:left w:val="nil"/>
              <w:bottom w:val="nil"/>
              <w:right w:val="nil"/>
            </w:tcBorders>
            <w:shd w:val="clear" w:color="auto" w:fill="auto"/>
          </w:tcPr>
          <w:p w:rsidR="00E2216A" w:rsidRDefault="00DD36C9">
            <w:pPr>
              <w:pStyle w:val="Compact"/>
            </w:pPr>
            <w:r>
              <w:t>4.8 (-2.6, 12.8)</w:t>
            </w:r>
          </w:p>
        </w:tc>
        <w:tc>
          <w:tcPr>
            <w:tcW w:w="1927" w:type="dxa"/>
            <w:tcBorders>
              <w:top w:val="nil"/>
              <w:left w:val="nil"/>
              <w:bottom w:val="nil"/>
              <w:right w:val="nil"/>
            </w:tcBorders>
            <w:shd w:val="clear" w:color="auto" w:fill="auto"/>
          </w:tcPr>
          <w:p w:rsidR="00E2216A" w:rsidRDefault="00DD36C9">
            <w:pPr>
              <w:pStyle w:val="Compact"/>
            </w:pPr>
            <w:r>
              <w:t>2.8 (-0.8, 6.4)</w:t>
            </w:r>
          </w:p>
        </w:tc>
      </w:tr>
      <w:tr w:rsidR="00E2216A">
        <w:tc>
          <w:tcPr>
            <w:tcW w:w="1311" w:type="dxa"/>
            <w:tcBorders>
              <w:top w:val="nil"/>
              <w:left w:val="nil"/>
              <w:bottom w:val="nil"/>
              <w:right w:val="nil"/>
            </w:tcBorders>
            <w:shd w:val="clear" w:color="auto" w:fill="auto"/>
          </w:tcPr>
          <w:p w:rsidR="00E2216A" w:rsidRDefault="00DD36C9">
            <w:pPr>
              <w:pStyle w:val="Compact"/>
            </w:pPr>
            <w:r>
              <w:t>16:1n-7</w:t>
            </w:r>
          </w:p>
        </w:tc>
        <w:tc>
          <w:tcPr>
            <w:tcW w:w="2011" w:type="dxa"/>
            <w:tcBorders>
              <w:top w:val="nil"/>
              <w:left w:val="nil"/>
              <w:bottom w:val="nil"/>
              <w:right w:val="nil"/>
            </w:tcBorders>
            <w:shd w:val="clear" w:color="auto" w:fill="auto"/>
          </w:tcPr>
          <w:p w:rsidR="00E2216A" w:rsidRDefault="00DD36C9">
            <w:pPr>
              <w:pStyle w:val="Compact"/>
            </w:pPr>
            <w:r>
              <w:t>1.3 (-4.3, 7.2)</w:t>
            </w:r>
          </w:p>
        </w:tc>
        <w:tc>
          <w:tcPr>
            <w:tcW w:w="2012" w:type="dxa"/>
            <w:tcBorders>
              <w:top w:val="nil"/>
              <w:left w:val="nil"/>
              <w:bottom w:val="nil"/>
              <w:right w:val="nil"/>
            </w:tcBorders>
            <w:shd w:val="clear" w:color="auto" w:fill="auto"/>
          </w:tcPr>
          <w:p w:rsidR="00E2216A" w:rsidRDefault="00DD36C9">
            <w:pPr>
              <w:pStyle w:val="Compact"/>
            </w:pPr>
            <w:r>
              <w:t>0.8 (-4.5, 6.4)</w:t>
            </w:r>
          </w:p>
        </w:tc>
        <w:tc>
          <w:tcPr>
            <w:tcW w:w="2099" w:type="dxa"/>
            <w:tcBorders>
              <w:top w:val="nil"/>
              <w:left w:val="nil"/>
              <w:bottom w:val="nil"/>
              <w:right w:val="nil"/>
            </w:tcBorders>
            <w:shd w:val="clear" w:color="auto" w:fill="auto"/>
          </w:tcPr>
          <w:p w:rsidR="00E2216A" w:rsidRDefault="00DD36C9">
            <w:pPr>
              <w:pStyle w:val="Compact"/>
            </w:pPr>
            <w:r>
              <w:t>-0.7 (-7.3, 6.3)</w:t>
            </w:r>
          </w:p>
        </w:tc>
        <w:tc>
          <w:tcPr>
            <w:tcW w:w="1927" w:type="dxa"/>
            <w:tcBorders>
              <w:top w:val="nil"/>
              <w:left w:val="nil"/>
              <w:bottom w:val="nil"/>
              <w:right w:val="nil"/>
            </w:tcBorders>
            <w:shd w:val="clear" w:color="auto" w:fill="auto"/>
          </w:tcPr>
          <w:p w:rsidR="00E2216A" w:rsidRDefault="00DD36C9">
            <w:pPr>
              <w:pStyle w:val="Compact"/>
            </w:pPr>
            <w:r>
              <w:t>-0.7 (-4.0, 2.7)</w:t>
            </w:r>
          </w:p>
        </w:tc>
      </w:tr>
      <w:tr w:rsidR="00E2216A">
        <w:tc>
          <w:tcPr>
            <w:tcW w:w="1311" w:type="dxa"/>
            <w:tcBorders>
              <w:top w:val="nil"/>
              <w:left w:val="nil"/>
              <w:bottom w:val="nil"/>
              <w:right w:val="nil"/>
            </w:tcBorders>
            <w:shd w:val="clear" w:color="auto" w:fill="auto"/>
          </w:tcPr>
          <w:p w:rsidR="00E2216A" w:rsidRDefault="00DD36C9">
            <w:pPr>
              <w:pStyle w:val="Compact"/>
            </w:pPr>
            <w:r>
              <w:t>18:1n-7</w:t>
            </w:r>
          </w:p>
        </w:tc>
        <w:tc>
          <w:tcPr>
            <w:tcW w:w="2011" w:type="dxa"/>
            <w:tcBorders>
              <w:top w:val="nil"/>
              <w:left w:val="nil"/>
              <w:bottom w:val="nil"/>
              <w:right w:val="nil"/>
            </w:tcBorders>
            <w:shd w:val="clear" w:color="auto" w:fill="auto"/>
          </w:tcPr>
          <w:p w:rsidR="00E2216A" w:rsidRDefault="00DD36C9">
            <w:pPr>
              <w:pStyle w:val="Compact"/>
            </w:pPr>
            <w:r>
              <w:t>-9.1 (-14.0, -3.8)*</w:t>
            </w:r>
          </w:p>
        </w:tc>
        <w:tc>
          <w:tcPr>
            <w:tcW w:w="2012" w:type="dxa"/>
            <w:tcBorders>
              <w:top w:val="nil"/>
              <w:left w:val="nil"/>
              <w:bottom w:val="nil"/>
              <w:right w:val="nil"/>
            </w:tcBorders>
            <w:shd w:val="clear" w:color="auto" w:fill="auto"/>
          </w:tcPr>
          <w:p w:rsidR="00E2216A" w:rsidRDefault="00DD36C9">
            <w:pPr>
              <w:pStyle w:val="Compact"/>
            </w:pPr>
            <w:r>
              <w:t>-7.3 (-12.5, -1.8)</w:t>
            </w:r>
          </w:p>
        </w:tc>
        <w:tc>
          <w:tcPr>
            <w:tcW w:w="2099" w:type="dxa"/>
            <w:tcBorders>
              <w:top w:val="nil"/>
              <w:left w:val="nil"/>
              <w:bottom w:val="nil"/>
              <w:right w:val="nil"/>
            </w:tcBorders>
            <w:shd w:val="clear" w:color="auto" w:fill="auto"/>
          </w:tcPr>
          <w:p w:rsidR="00E2216A" w:rsidRDefault="00DD36C9">
            <w:pPr>
              <w:pStyle w:val="Compact"/>
            </w:pPr>
            <w:r>
              <w:t>-8.6 (-14.1, -2.7)</w:t>
            </w:r>
          </w:p>
        </w:tc>
        <w:tc>
          <w:tcPr>
            <w:tcW w:w="1927" w:type="dxa"/>
            <w:tcBorders>
              <w:top w:val="nil"/>
              <w:left w:val="nil"/>
              <w:bottom w:val="nil"/>
              <w:right w:val="nil"/>
            </w:tcBorders>
            <w:shd w:val="clear" w:color="auto" w:fill="auto"/>
          </w:tcPr>
          <w:p w:rsidR="00E2216A" w:rsidRDefault="00DD36C9">
            <w:pPr>
              <w:pStyle w:val="Compact"/>
            </w:pPr>
            <w:r>
              <w:t>-4.7 (-7.8, -1.4)</w:t>
            </w:r>
          </w:p>
        </w:tc>
      </w:tr>
      <w:tr w:rsidR="00E2216A">
        <w:tc>
          <w:tcPr>
            <w:tcW w:w="1311" w:type="dxa"/>
            <w:tcBorders>
              <w:top w:val="nil"/>
              <w:left w:val="nil"/>
              <w:bottom w:val="nil"/>
              <w:right w:val="nil"/>
            </w:tcBorders>
            <w:shd w:val="clear" w:color="auto" w:fill="auto"/>
          </w:tcPr>
          <w:p w:rsidR="00E2216A" w:rsidRDefault="00DD36C9">
            <w:pPr>
              <w:pStyle w:val="Compact"/>
            </w:pPr>
            <w:r>
              <w:t>18:2n-6</w:t>
            </w:r>
          </w:p>
        </w:tc>
        <w:tc>
          <w:tcPr>
            <w:tcW w:w="2011" w:type="dxa"/>
            <w:tcBorders>
              <w:top w:val="nil"/>
              <w:left w:val="nil"/>
              <w:bottom w:val="nil"/>
              <w:right w:val="nil"/>
            </w:tcBorders>
            <w:shd w:val="clear" w:color="auto" w:fill="auto"/>
          </w:tcPr>
          <w:p w:rsidR="00E2216A" w:rsidRDefault="00DD36C9">
            <w:pPr>
              <w:pStyle w:val="Compact"/>
            </w:pPr>
            <w:r>
              <w:t>1.0 (-5.1, 7.5)</w:t>
            </w:r>
          </w:p>
        </w:tc>
        <w:tc>
          <w:tcPr>
            <w:tcW w:w="2012" w:type="dxa"/>
            <w:tcBorders>
              <w:top w:val="nil"/>
              <w:left w:val="nil"/>
              <w:bottom w:val="nil"/>
              <w:right w:val="nil"/>
            </w:tcBorders>
            <w:shd w:val="clear" w:color="auto" w:fill="auto"/>
          </w:tcPr>
          <w:p w:rsidR="00E2216A" w:rsidRDefault="00DD36C9">
            <w:pPr>
              <w:pStyle w:val="Compact"/>
            </w:pPr>
            <w:r>
              <w:t>0.1 (-5.9, 6.4)</w:t>
            </w:r>
          </w:p>
        </w:tc>
        <w:tc>
          <w:tcPr>
            <w:tcW w:w="2099" w:type="dxa"/>
            <w:tcBorders>
              <w:top w:val="nil"/>
              <w:left w:val="nil"/>
              <w:bottom w:val="nil"/>
              <w:right w:val="nil"/>
            </w:tcBorders>
            <w:shd w:val="clear" w:color="auto" w:fill="auto"/>
          </w:tcPr>
          <w:p w:rsidR="00E2216A" w:rsidRDefault="00DD36C9">
            <w:pPr>
              <w:pStyle w:val="Compact"/>
            </w:pPr>
            <w:r>
              <w:t>-0.5 (-6.9, 6.4)</w:t>
            </w:r>
          </w:p>
        </w:tc>
        <w:tc>
          <w:tcPr>
            <w:tcW w:w="1927" w:type="dxa"/>
            <w:tcBorders>
              <w:top w:val="nil"/>
              <w:left w:val="nil"/>
              <w:bottom w:val="nil"/>
              <w:right w:val="nil"/>
            </w:tcBorders>
            <w:shd w:val="clear" w:color="auto" w:fill="auto"/>
          </w:tcPr>
          <w:p w:rsidR="00E2216A" w:rsidRDefault="00DD36C9">
            <w:pPr>
              <w:pStyle w:val="Compact"/>
            </w:pPr>
            <w:r>
              <w:t>-0.6 (-4.1, 3.0)</w:t>
            </w:r>
          </w:p>
        </w:tc>
      </w:tr>
      <w:tr w:rsidR="00E2216A">
        <w:tc>
          <w:tcPr>
            <w:tcW w:w="1311" w:type="dxa"/>
            <w:tcBorders>
              <w:top w:val="nil"/>
              <w:left w:val="nil"/>
              <w:bottom w:val="nil"/>
              <w:right w:val="nil"/>
            </w:tcBorders>
            <w:shd w:val="clear" w:color="auto" w:fill="auto"/>
          </w:tcPr>
          <w:p w:rsidR="00E2216A" w:rsidRDefault="00DD36C9">
            <w:pPr>
              <w:pStyle w:val="Compact"/>
            </w:pPr>
            <w:r>
              <w:lastRenderedPageBreak/>
              <w:t>18:3n-6</w:t>
            </w:r>
          </w:p>
        </w:tc>
        <w:tc>
          <w:tcPr>
            <w:tcW w:w="2011" w:type="dxa"/>
            <w:tcBorders>
              <w:top w:val="nil"/>
              <w:left w:val="nil"/>
              <w:bottom w:val="nil"/>
              <w:right w:val="nil"/>
            </w:tcBorders>
            <w:shd w:val="clear" w:color="auto" w:fill="auto"/>
          </w:tcPr>
          <w:p w:rsidR="00E2216A" w:rsidRDefault="00DD36C9">
            <w:pPr>
              <w:pStyle w:val="Compact"/>
            </w:pPr>
            <w:r>
              <w:t>2.4 (-3.2, 8.3)</w:t>
            </w:r>
          </w:p>
        </w:tc>
        <w:tc>
          <w:tcPr>
            <w:tcW w:w="2012" w:type="dxa"/>
            <w:tcBorders>
              <w:top w:val="nil"/>
              <w:left w:val="nil"/>
              <w:bottom w:val="nil"/>
              <w:right w:val="nil"/>
            </w:tcBorders>
            <w:shd w:val="clear" w:color="auto" w:fill="auto"/>
          </w:tcPr>
          <w:p w:rsidR="00E2216A" w:rsidRDefault="00DD36C9">
            <w:pPr>
              <w:pStyle w:val="Compact"/>
            </w:pPr>
            <w:r>
              <w:t>2.7 (-2.7, 8.3)</w:t>
            </w:r>
          </w:p>
        </w:tc>
        <w:tc>
          <w:tcPr>
            <w:tcW w:w="2099" w:type="dxa"/>
            <w:tcBorders>
              <w:top w:val="nil"/>
              <w:left w:val="nil"/>
              <w:bottom w:val="nil"/>
              <w:right w:val="nil"/>
            </w:tcBorders>
            <w:shd w:val="clear" w:color="auto" w:fill="auto"/>
          </w:tcPr>
          <w:p w:rsidR="00E2216A" w:rsidRDefault="00DD36C9">
            <w:pPr>
              <w:pStyle w:val="Compact"/>
            </w:pPr>
            <w:r>
              <w:t>4.3 (-1.8, 10.7)</w:t>
            </w:r>
          </w:p>
        </w:tc>
        <w:tc>
          <w:tcPr>
            <w:tcW w:w="1927" w:type="dxa"/>
            <w:tcBorders>
              <w:top w:val="nil"/>
              <w:left w:val="nil"/>
              <w:bottom w:val="nil"/>
              <w:right w:val="nil"/>
            </w:tcBorders>
            <w:shd w:val="clear" w:color="auto" w:fill="auto"/>
          </w:tcPr>
          <w:p w:rsidR="00E2216A" w:rsidRDefault="00DD36C9">
            <w:pPr>
              <w:pStyle w:val="Compact"/>
            </w:pPr>
            <w:r>
              <w:t>1.6 (-1.8, 5.1)</w:t>
            </w:r>
          </w:p>
        </w:tc>
      </w:tr>
      <w:tr w:rsidR="00E2216A">
        <w:tc>
          <w:tcPr>
            <w:tcW w:w="1311" w:type="dxa"/>
            <w:tcBorders>
              <w:top w:val="nil"/>
              <w:left w:val="nil"/>
              <w:bottom w:val="nil"/>
              <w:right w:val="nil"/>
            </w:tcBorders>
            <w:shd w:val="clear" w:color="auto" w:fill="auto"/>
          </w:tcPr>
          <w:p w:rsidR="00E2216A" w:rsidRDefault="00DD36C9">
            <w:pPr>
              <w:pStyle w:val="Compact"/>
            </w:pPr>
            <w:r>
              <w:t>20:2n-6</w:t>
            </w:r>
          </w:p>
        </w:tc>
        <w:tc>
          <w:tcPr>
            <w:tcW w:w="2011" w:type="dxa"/>
            <w:tcBorders>
              <w:top w:val="nil"/>
              <w:left w:val="nil"/>
              <w:bottom w:val="nil"/>
              <w:right w:val="nil"/>
            </w:tcBorders>
            <w:shd w:val="clear" w:color="auto" w:fill="auto"/>
          </w:tcPr>
          <w:p w:rsidR="00E2216A" w:rsidRDefault="00DD36C9">
            <w:pPr>
              <w:pStyle w:val="Compact"/>
            </w:pPr>
            <w:r>
              <w:t>-1.5 (-6.4, 3.5)</w:t>
            </w:r>
          </w:p>
        </w:tc>
        <w:tc>
          <w:tcPr>
            <w:tcW w:w="2012" w:type="dxa"/>
            <w:tcBorders>
              <w:top w:val="nil"/>
              <w:left w:val="nil"/>
              <w:bottom w:val="nil"/>
              <w:right w:val="nil"/>
            </w:tcBorders>
            <w:shd w:val="clear" w:color="auto" w:fill="auto"/>
          </w:tcPr>
          <w:p w:rsidR="00E2216A" w:rsidRDefault="00DD36C9">
            <w:pPr>
              <w:pStyle w:val="Compact"/>
            </w:pPr>
            <w:r>
              <w:t>-1.5 (-6.6, 3.8)</w:t>
            </w:r>
          </w:p>
        </w:tc>
        <w:tc>
          <w:tcPr>
            <w:tcW w:w="2099" w:type="dxa"/>
            <w:tcBorders>
              <w:top w:val="nil"/>
              <w:left w:val="nil"/>
              <w:bottom w:val="nil"/>
              <w:right w:val="nil"/>
            </w:tcBorders>
            <w:shd w:val="clear" w:color="auto" w:fill="auto"/>
          </w:tcPr>
          <w:p w:rsidR="00E2216A" w:rsidRDefault="00DD36C9">
            <w:pPr>
              <w:pStyle w:val="Compact"/>
            </w:pPr>
            <w:r>
              <w:t>-3.9 (-9.6, 2.3)</w:t>
            </w:r>
          </w:p>
        </w:tc>
        <w:tc>
          <w:tcPr>
            <w:tcW w:w="1927" w:type="dxa"/>
            <w:tcBorders>
              <w:top w:val="nil"/>
              <w:left w:val="nil"/>
              <w:bottom w:val="nil"/>
              <w:right w:val="nil"/>
            </w:tcBorders>
            <w:shd w:val="clear" w:color="auto" w:fill="auto"/>
          </w:tcPr>
          <w:p w:rsidR="00E2216A" w:rsidRDefault="00DD36C9">
            <w:pPr>
              <w:pStyle w:val="Compact"/>
            </w:pPr>
            <w:r>
              <w:t>-2.2 (-5.3, 1.1)</w:t>
            </w:r>
          </w:p>
        </w:tc>
      </w:tr>
      <w:tr w:rsidR="00E2216A">
        <w:tc>
          <w:tcPr>
            <w:tcW w:w="1311" w:type="dxa"/>
            <w:tcBorders>
              <w:top w:val="nil"/>
              <w:left w:val="nil"/>
              <w:bottom w:val="nil"/>
              <w:right w:val="nil"/>
            </w:tcBorders>
            <w:shd w:val="clear" w:color="auto" w:fill="auto"/>
          </w:tcPr>
          <w:p w:rsidR="00E2216A" w:rsidRDefault="00DD36C9">
            <w:pPr>
              <w:pStyle w:val="Compact"/>
            </w:pPr>
            <w:r>
              <w:t>20:3n-6</w:t>
            </w:r>
          </w:p>
        </w:tc>
        <w:tc>
          <w:tcPr>
            <w:tcW w:w="2011" w:type="dxa"/>
            <w:tcBorders>
              <w:top w:val="nil"/>
              <w:left w:val="nil"/>
              <w:bottom w:val="nil"/>
              <w:right w:val="nil"/>
            </w:tcBorders>
            <w:shd w:val="clear" w:color="auto" w:fill="auto"/>
          </w:tcPr>
          <w:p w:rsidR="00E2216A" w:rsidRDefault="00DD36C9">
            <w:pPr>
              <w:pStyle w:val="Compact"/>
            </w:pPr>
            <w:r>
              <w:t>0.9 (-3.8, 5.9)</w:t>
            </w:r>
          </w:p>
        </w:tc>
        <w:tc>
          <w:tcPr>
            <w:tcW w:w="2012" w:type="dxa"/>
            <w:tcBorders>
              <w:top w:val="nil"/>
              <w:left w:val="nil"/>
              <w:bottom w:val="nil"/>
              <w:right w:val="nil"/>
            </w:tcBorders>
            <w:shd w:val="clear" w:color="auto" w:fill="auto"/>
          </w:tcPr>
          <w:p w:rsidR="00E2216A" w:rsidRDefault="00DD36C9">
            <w:pPr>
              <w:pStyle w:val="Compact"/>
            </w:pPr>
            <w:r>
              <w:t>0.6 (-4.3, 5.8)</w:t>
            </w:r>
          </w:p>
        </w:tc>
        <w:tc>
          <w:tcPr>
            <w:tcW w:w="2099" w:type="dxa"/>
            <w:tcBorders>
              <w:top w:val="nil"/>
              <w:left w:val="nil"/>
              <w:bottom w:val="nil"/>
              <w:right w:val="nil"/>
            </w:tcBorders>
            <w:shd w:val="clear" w:color="auto" w:fill="auto"/>
          </w:tcPr>
          <w:p w:rsidR="00E2216A" w:rsidRDefault="00DD36C9">
            <w:pPr>
              <w:pStyle w:val="Compact"/>
            </w:pPr>
            <w:r>
              <w:t>1.9 (-3.6, 7.7)</w:t>
            </w:r>
          </w:p>
        </w:tc>
        <w:tc>
          <w:tcPr>
            <w:tcW w:w="1927" w:type="dxa"/>
            <w:tcBorders>
              <w:top w:val="nil"/>
              <w:left w:val="nil"/>
              <w:bottom w:val="nil"/>
              <w:right w:val="nil"/>
            </w:tcBorders>
            <w:shd w:val="clear" w:color="auto" w:fill="auto"/>
          </w:tcPr>
          <w:p w:rsidR="00E2216A" w:rsidRDefault="00DD36C9">
            <w:pPr>
              <w:pStyle w:val="Compact"/>
            </w:pPr>
            <w:r>
              <w:t>0.4 (-2.5, 3.3)</w:t>
            </w:r>
          </w:p>
        </w:tc>
      </w:tr>
      <w:tr w:rsidR="00E2216A">
        <w:tc>
          <w:tcPr>
            <w:tcW w:w="1311" w:type="dxa"/>
            <w:tcBorders>
              <w:top w:val="nil"/>
              <w:left w:val="nil"/>
              <w:bottom w:val="nil"/>
              <w:right w:val="nil"/>
            </w:tcBorders>
            <w:shd w:val="clear" w:color="auto" w:fill="auto"/>
          </w:tcPr>
          <w:p w:rsidR="00E2216A" w:rsidRDefault="00DD36C9">
            <w:pPr>
              <w:pStyle w:val="Compact"/>
            </w:pPr>
            <w:r>
              <w:t>20:4n-6</w:t>
            </w:r>
          </w:p>
        </w:tc>
        <w:tc>
          <w:tcPr>
            <w:tcW w:w="2011" w:type="dxa"/>
            <w:tcBorders>
              <w:top w:val="nil"/>
              <w:left w:val="nil"/>
              <w:bottom w:val="nil"/>
              <w:right w:val="nil"/>
            </w:tcBorders>
            <w:shd w:val="clear" w:color="auto" w:fill="auto"/>
          </w:tcPr>
          <w:p w:rsidR="00E2216A" w:rsidRDefault="00DD36C9">
            <w:pPr>
              <w:pStyle w:val="Compact"/>
            </w:pPr>
            <w:r>
              <w:t>-2.0 (-7.1, 3.4)</w:t>
            </w:r>
          </w:p>
        </w:tc>
        <w:tc>
          <w:tcPr>
            <w:tcW w:w="2012" w:type="dxa"/>
            <w:tcBorders>
              <w:top w:val="nil"/>
              <w:left w:val="nil"/>
              <w:bottom w:val="nil"/>
              <w:right w:val="nil"/>
            </w:tcBorders>
            <w:shd w:val="clear" w:color="auto" w:fill="auto"/>
          </w:tcPr>
          <w:p w:rsidR="00E2216A" w:rsidRDefault="00DD36C9">
            <w:pPr>
              <w:pStyle w:val="Compact"/>
            </w:pPr>
            <w:r>
              <w:t>-1.6 (-6.7, 3.8)</w:t>
            </w:r>
          </w:p>
        </w:tc>
        <w:tc>
          <w:tcPr>
            <w:tcW w:w="2099" w:type="dxa"/>
            <w:tcBorders>
              <w:top w:val="nil"/>
              <w:left w:val="nil"/>
              <w:bottom w:val="nil"/>
              <w:right w:val="nil"/>
            </w:tcBorders>
            <w:shd w:val="clear" w:color="auto" w:fill="auto"/>
          </w:tcPr>
          <w:p w:rsidR="00E2216A" w:rsidRDefault="00DD36C9">
            <w:pPr>
              <w:pStyle w:val="Compact"/>
            </w:pPr>
            <w:r>
              <w:t>0.0 (-6.7, 7.2)</w:t>
            </w:r>
          </w:p>
        </w:tc>
        <w:tc>
          <w:tcPr>
            <w:tcW w:w="1927" w:type="dxa"/>
            <w:tcBorders>
              <w:top w:val="nil"/>
              <w:left w:val="nil"/>
              <w:bottom w:val="nil"/>
              <w:right w:val="nil"/>
            </w:tcBorders>
            <w:shd w:val="clear" w:color="auto" w:fill="auto"/>
          </w:tcPr>
          <w:p w:rsidR="00E2216A" w:rsidRDefault="00DD36C9">
            <w:pPr>
              <w:pStyle w:val="Compact"/>
            </w:pPr>
            <w:r>
              <w:t>0.1 (-3.6, 3.9)</w:t>
            </w:r>
          </w:p>
        </w:tc>
      </w:tr>
      <w:tr w:rsidR="00E2216A">
        <w:tc>
          <w:tcPr>
            <w:tcW w:w="1311" w:type="dxa"/>
            <w:tcBorders>
              <w:top w:val="nil"/>
              <w:left w:val="nil"/>
              <w:bottom w:val="nil"/>
              <w:right w:val="nil"/>
            </w:tcBorders>
            <w:shd w:val="clear" w:color="auto" w:fill="auto"/>
          </w:tcPr>
          <w:p w:rsidR="00E2216A" w:rsidRDefault="00DD36C9">
            <w:pPr>
              <w:pStyle w:val="Compact"/>
            </w:pPr>
            <w:r>
              <w:t>22:4n-6</w:t>
            </w:r>
          </w:p>
        </w:tc>
        <w:tc>
          <w:tcPr>
            <w:tcW w:w="2011" w:type="dxa"/>
            <w:tcBorders>
              <w:top w:val="nil"/>
              <w:left w:val="nil"/>
              <w:bottom w:val="nil"/>
              <w:right w:val="nil"/>
            </w:tcBorders>
            <w:shd w:val="clear" w:color="auto" w:fill="auto"/>
          </w:tcPr>
          <w:p w:rsidR="00E2216A" w:rsidRDefault="00DD36C9">
            <w:pPr>
              <w:pStyle w:val="Compact"/>
            </w:pPr>
            <w:r>
              <w:t>-5.3 (-9.9, -0.6)</w:t>
            </w:r>
          </w:p>
        </w:tc>
        <w:tc>
          <w:tcPr>
            <w:tcW w:w="2012" w:type="dxa"/>
            <w:tcBorders>
              <w:top w:val="nil"/>
              <w:left w:val="nil"/>
              <w:bottom w:val="nil"/>
              <w:right w:val="nil"/>
            </w:tcBorders>
            <w:shd w:val="clear" w:color="auto" w:fill="auto"/>
          </w:tcPr>
          <w:p w:rsidR="00E2216A" w:rsidRDefault="00DD36C9">
            <w:pPr>
              <w:pStyle w:val="Compact"/>
            </w:pPr>
            <w:r>
              <w:t>-5.1 (-9.5, -0.5)</w:t>
            </w:r>
          </w:p>
        </w:tc>
        <w:tc>
          <w:tcPr>
            <w:tcW w:w="2099" w:type="dxa"/>
            <w:tcBorders>
              <w:top w:val="nil"/>
              <w:left w:val="nil"/>
              <w:bottom w:val="nil"/>
              <w:right w:val="nil"/>
            </w:tcBorders>
            <w:shd w:val="clear" w:color="auto" w:fill="auto"/>
          </w:tcPr>
          <w:p w:rsidR="00E2216A" w:rsidRDefault="00DD36C9">
            <w:pPr>
              <w:pStyle w:val="Compact"/>
            </w:pPr>
            <w:r>
              <w:t>8.2 (2.5, 14.3)</w:t>
            </w:r>
          </w:p>
        </w:tc>
        <w:tc>
          <w:tcPr>
            <w:tcW w:w="1927" w:type="dxa"/>
            <w:tcBorders>
              <w:top w:val="nil"/>
              <w:left w:val="nil"/>
              <w:bottom w:val="nil"/>
              <w:right w:val="nil"/>
            </w:tcBorders>
            <w:shd w:val="clear" w:color="auto" w:fill="auto"/>
          </w:tcPr>
          <w:p w:rsidR="00E2216A" w:rsidRDefault="00DD36C9">
            <w:pPr>
              <w:pStyle w:val="Compact"/>
            </w:pPr>
            <w:r>
              <w:t>3.6 (0.7, 6.6)</w:t>
            </w:r>
          </w:p>
        </w:tc>
      </w:tr>
      <w:tr w:rsidR="00E2216A">
        <w:tc>
          <w:tcPr>
            <w:tcW w:w="1311" w:type="dxa"/>
            <w:tcBorders>
              <w:top w:val="nil"/>
              <w:left w:val="nil"/>
              <w:bottom w:val="nil"/>
              <w:right w:val="nil"/>
            </w:tcBorders>
            <w:shd w:val="clear" w:color="auto" w:fill="auto"/>
          </w:tcPr>
          <w:p w:rsidR="00E2216A" w:rsidRDefault="00DD36C9">
            <w:pPr>
              <w:pStyle w:val="Compact"/>
            </w:pPr>
            <w:r>
              <w:t>18:3n-3</w:t>
            </w:r>
          </w:p>
        </w:tc>
        <w:tc>
          <w:tcPr>
            <w:tcW w:w="2011" w:type="dxa"/>
            <w:tcBorders>
              <w:top w:val="nil"/>
              <w:left w:val="nil"/>
              <w:bottom w:val="nil"/>
              <w:right w:val="nil"/>
            </w:tcBorders>
            <w:shd w:val="clear" w:color="auto" w:fill="auto"/>
          </w:tcPr>
          <w:p w:rsidR="00E2216A" w:rsidRDefault="00DD36C9">
            <w:pPr>
              <w:pStyle w:val="Compact"/>
            </w:pPr>
            <w:r>
              <w:t>2.7 (-3.1, 8.8)</w:t>
            </w:r>
          </w:p>
        </w:tc>
        <w:tc>
          <w:tcPr>
            <w:tcW w:w="2012" w:type="dxa"/>
            <w:tcBorders>
              <w:top w:val="nil"/>
              <w:left w:val="nil"/>
              <w:bottom w:val="nil"/>
              <w:right w:val="nil"/>
            </w:tcBorders>
            <w:shd w:val="clear" w:color="auto" w:fill="auto"/>
          </w:tcPr>
          <w:p w:rsidR="00E2216A" w:rsidRDefault="00DD36C9">
            <w:pPr>
              <w:pStyle w:val="Compact"/>
            </w:pPr>
            <w:r>
              <w:t>1.0 (-4.6, 7.0)</w:t>
            </w:r>
          </w:p>
        </w:tc>
        <w:tc>
          <w:tcPr>
            <w:tcW w:w="2099" w:type="dxa"/>
            <w:tcBorders>
              <w:top w:val="nil"/>
              <w:left w:val="nil"/>
              <w:bottom w:val="nil"/>
              <w:right w:val="nil"/>
            </w:tcBorders>
            <w:shd w:val="clear" w:color="auto" w:fill="auto"/>
          </w:tcPr>
          <w:p w:rsidR="00E2216A" w:rsidRDefault="00DD36C9">
            <w:pPr>
              <w:pStyle w:val="Compact"/>
            </w:pPr>
            <w:r>
              <w:t>0.8 (-5.5, 7.5)</w:t>
            </w:r>
          </w:p>
        </w:tc>
        <w:tc>
          <w:tcPr>
            <w:tcW w:w="1927" w:type="dxa"/>
            <w:tcBorders>
              <w:top w:val="nil"/>
              <w:left w:val="nil"/>
              <w:bottom w:val="nil"/>
              <w:right w:val="nil"/>
            </w:tcBorders>
            <w:shd w:val="clear" w:color="auto" w:fill="auto"/>
          </w:tcPr>
          <w:p w:rsidR="00E2216A" w:rsidRDefault="00DD36C9">
            <w:pPr>
              <w:pStyle w:val="Compact"/>
            </w:pPr>
            <w:r>
              <w:t>0.2 (-3.1, 3.7)</w:t>
            </w:r>
          </w:p>
        </w:tc>
      </w:tr>
      <w:tr w:rsidR="00E2216A">
        <w:tc>
          <w:tcPr>
            <w:tcW w:w="1311" w:type="dxa"/>
            <w:tcBorders>
              <w:top w:val="nil"/>
              <w:left w:val="nil"/>
              <w:bottom w:val="nil"/>
              <w:right w:val="nil"/>
            </w:tcBorders>
            <w:shd w:val="clear" w:color="auto" w:fill="auto"/>
          </w:tcPr>
          <w:p w:rsidR="00E2216A" w:rsidRDefault="00DD36C9">
            <w:pPr>
              <w:pStyle w:val="Compact"/>
            </w:pPr>
            <w:r>
              <w:t>20:5n-3</w:t>
            </w:r>
          </w:p>
        </w:tc>
        <w:tc>
          <w:tcPr>
            <w:tcW w:w="2011" w:type="dxa"/>
            <w:tcBorders>
              <w:top w:val="nil"/>
              <w:left w:val="nil"/>
              <w:bottom w:val="nil"/>
              <w:right w:val="nil"/>
            </w:tcBorders>
            <w:shd w:val="clear" w:color="auto" w:fill="auto"/>
          </w:tcPr>
          <w:p w:rsidR="00E2216A" w:rsidRDefault="00DD36C9">
            <w:pPr>
              <w:pStyle w:val="Compact"/>
            </w:pPr>
            <w:r>
              <w:t>12.9 (5.6, 20.8)*</w:t>
            </w:r>
          </w:p>
        </w:tc>
        <w:tc>
          <w:tcPr>
            <w:tcW w:w="2012" w:type="dxa"/>
            <w:tcBorders>
              <w:top w:val="nil"/>
              <w:left w:val="nil"/>
              <w:bottom w:val="nil"/>
              <w:right w:val="nil"/>
            </w:tcBorders>
            <w:shd w:val="clear" w:color="auto" w:fill="auto"/>
          </w:tcPr>
          <w:p w:rsidR="00E2216A" w:rsidRDefault="00DD36C9">
            <w:pPr>
              <w:pStyle w:val="Compact"/>
            </w:pPr>
            <w:r>
              <w:t>10.3 (3.3, 17.8)</w:t>
            </w:r>
          </w:p>
        </w:tc>
        <w:tc>
          <w:tcPr>
            <w:tcW w:w="2099" w:type="dxa"/>
            <w:tcBorders>
              <w:top w:val="nil"/>
              <w:left w:val="nil"/>
              <w:bottom w:val="nil"/>
              <w:right w:val="nil"/>
            </w:tcBorders>
            <w:shd w:val="clear" w:color="auto" w:fill="auto"/>
          </w:tcPr>
          <w:p w:rsidR="00E2216A" w:rsidRDefault="00DD36C9">
            <w:pPr>
              <w:pStyle w:val="Compact"/>
            </w:pPr>
            <w:r>
              <w:t>6.1 (-0.8, 13.5)</w:t>
            </w:r>
          </w:p>
        </w:tc>
        <w:tc>
          <w:tcPr>
            <w:tcW w:w="1927" w:type="dxa"/>
            <w:tcBorders>
              <w:top w:val="nil"/>
              <w:left w:val="nil"/>
              <w:bottom w:val="nil"/>
              <w:right w:val="nil"/>
            </w:tcBorders>
            <w:shd w:val="clear" w:color="auto" w:fill="auto"/>
          </w:tcPr>
          <w:p w:rsidR="00E2216A" w:rsidRDefault="00DD36C9">
            <w:pPr>
              <w:pStyle w:val="Compact"/>
            </w:pPr>
            <w:r>
              <w:t>2.5 (-1.0, 6.1)</w:t>
            </w:r>
          </w:p>
        </w:tc>
      </w:tr>
      <w:tr w:rsidR="00E2216A">
        <w:tc>
          <w:tcPr>
            <w:tcW w:w="1311" w:type="dxa"/>
            <w:tcBorders>
              <w:top w:val="nil"/>
              <w:left w:val="nil"/>
              <w:bottom w:val="nil"/>
              <w:right w:val="nil"/>
            </w:tcBorders>
            <w:shd w:val="clear" w:color="auto" w:fill="auto"/>
          </w:tcPr>
          <w:p w:rsidR="00E2216A" w:rsidRDefault="00DD36C9">
            <w:pPr>
              <w:pStyle w:val="Compact"/>
            </w:pPr>
            <w:r>
              <w:t>22:5n-3</w:t>
            </w:r>
          </w:p>
        </w:tc>
        <w:tc>
          <w:tcPr>
            <w:tcW w:w="2011" w:type="dxa"/>
            <w:tcBorders>
              <w:top w:val="nil"/>
              <w:left w:val="nil"/>
              <w:bottom w:val="nil"/>
              <w:right w:val="nil"/>
            </w:tcBorders>
            <w:shd w:val="clear" w:color="auto" w:fill="auto"/>
          </w:tcPr>
          <w:p w:rsidR="00E2216A" w:rsidRDefault="00DD36C9">
            <w:pPr>
              <w:pStyle w:val="Compact"/>
            </w:pPr>
            <w:r>
              <w:t>-1.4 (-6.4, 4.0)</w:t>
            </w:r>
          </w:p>
        </w:tc>
        <w:tc>
          <w:tcPr>
            <w:tcW w:w="2012" w:type="dxa"/>
            <w:tcBorders>
              <w:top w:val="nil"/>
              <w:left w:val="nil"/>
              <w:bottom w:val="nil"/>
              <w:right w:val="nil"/>
            </w:tcBorders>
            <w:shd w:val="clear" w:color="auto" w:fill="auto"/>
          </w:tcPr>
          <w:p w:rsidR="00E2216A" w:rsidRDefault="00DD36C9">
            <w:pPr>
              <w:pStyle w:val="Compact"/>
            </w:pPr>
            <w:r>
              <w:t>-0.4 (-6.3, 5.8)</w:t>
            </w:r>
          </w:p>
        </w:tc>
        <w:tc>
          <w:tcPr>
            <w:tcW w:w="2099" w:type="dxa"/>
            <w:tcBorders>
              <w:top w:val="nil"/>
              <w:left w:val="nil"/>
              <w:bottom w:val="nil"/>
              <w:right w:val="nil"/>
            </w:tcBorders>
            <w:shd w:val="clear" w:color="auto" w:fill="auto"/>
          </w:tcPr>
          <w:p w:rsidR="00E2216A" w:rsidRDefault="00DD36C9">
            <w:pPr>
              <w:pStyle w:val="Compact"/>
            </w:pPr>
            <w:r>
              <w:t>-1.9 (-7.8, 4.4)</w:t>
            </w:r>
          </w:p>
        </w:tc>
        <w:tc>
          <w:tcPr>
            <w:tcW w:w="1927" w:type="dxa"/>
            <w:tcBorders>
              <w:top w:val="nil"/>
              <w:left w:val="nil"/>
              <w:bottom w:val="nil"/>
              <w:right w:val="nil"/>
            </w:tcBorders>
            <w:shd w:val="clear" w:color="auto" w:fill="auto"/>
          </w:tcPr>
          <w:p w:rsidR="00E2216A" w:rsidRDefault="00DD36C9">
            <w:pPr>
              <w:pStyle w:val="Compact"/>
            </w:pPr>
            <w:r>
              <w:t>-1.1 (-4.6, 2.6)</w:t>
            </w:r>
          </w:p>
        </w:tc>
      </w:tr>
      <w:tr w:rsidR="00E2216A">
        <w:tc>
          <w:tcPr>
            <w:tcW w:w="1311" w:type="dxa"/>
            <w:tcBorders>
              <w:top w:val="nil"/>
              <w:left w:val="nil"/>
              <w:bottom w:val="nil"/>
              <w:right w:val="nil"/>
            </w:tcBorders>
            <w:shd w:val="clear" w:color="auto" w:fill="auto"/>
          </w:tcPr>
          <w:p w:rsidR="00E2216A" w:rsidRDefault="00DD36C9">
            <w:pPr>
              <w:pStyle w:val="Compact"/>
            </w:pPr>
            <w:r>
              <w:t>22:6n-3</w:t>
            </w:r>
          </w:p>
        </w:tc>
        <w:tc>
          <w:tcPr>
            <w:tcW w:w="2011" w:type="dxa"/>
            <w:tcBorders>
              <w:top w:val="nil"/>
              <w:left w:val="nil"/>
              <w:bottom w:val="nil"/>
              <w:right w:val="nil"/>
            </w:tcBorders>
            <w:shd w:val="clear" w:color="auto" w:fill="auto"/>
          </w:tcPr>
          <w:p w:rsidR="00E2216A" w:rsidRDefault="00DD36C9">
            <w:pPr>
              <w:pStyle w:val="Compact"/>
            </w:pPr>
            <w:r>
              <w:t>0.7 (-5.0, 6.8)</w:t>
            </w:r>
          </w:p>
        </w:tc>
        <w:tc>
          <w:tcPr>
            <w:tcW w:w="2012" w:type="dxa"/>
            <w:tcBorders>
              <w:top w:val="nil"/>
              <w:left w:val="nil"/>
              <w:bottom w:val="nil"/>
              <w:right w:val="nil"/>
            </w:tcBorders>
            <w:shd w:val="clear" w:color="auto" w:fill="auto"/>
          </w:tcPr>
          <w:p w:rsidR="00E2216A" w:rsidRDefault="00DD36C9">
            <w:pPr>
              <w:pStyle w:val="Compact"/>
            </w:pPr>
            <w:r>
              <w:t>-1.0 (-7.0, 5.5)</w:t>
            </w:r>
          </w:p>
        </w:tc>
        <w:tc>
          <w:tcPr>
            <w:tcW w:w="2099" w:type="dxa"/>
            <w:tcBorders>
              <w:top w:val="nil"/>
              <w:left w:val="nil"/>
              <w:bottom w:val="nil"/>
              <w:right w:val="nil"/>
            </w:tcBorders>
            <w:shd w:val="clear" w:color="auto" w:fill="auto"/>
          </w:tcPr>
          <w:p w:rsidR="00E2216A" w:rsidRDefault="00DD36C9">
            <w:pPr>
              <w:pStyle w:val="Compact"/>
            </w:pPr>
            <w:r>
              <w:t>1.9 (-4.3, 8.5)</w:t>
            </w:r>
          </w:p>
        </w:tc>
        <w:tc>
          <w:tcPr>
            <w:tcW w:w="1927" w:type="dxa"/>
            <w:tcBorders>
              <w:top w:val="nil"/>
              <w:left w:val="nil"/>
              <w:bottom w:val="nil"/>
              <w:right w:val="nil"/>
            </w:tcBorders>
            <w:shd w:val="clear" w:color="auto" w:fill="auto"/>
          </w:tcPr>
          <w:p w:rsidR="00E2216A" w:rsidRDefault="00DD36C9">
            <w:pPr>
              <w:pStyle w:val="Compact"/>
            </w:pPr>
            <w:r>
              <w:t>0.3 (-3.2, 3.9)</w:t>
            </w:r>
          </w:p>
        </w:tc>
      </w:tr>
      <w:tr w:rsidR="00E2216A">
        <w:tc>
          <w:tcPr>
            <w:tcW w:w="1311" w:type="dxa"/>
            <w:tcBorders>
              <w:top w:val="nil"/>
              <w:left w:val="nil"/>
              <w:bottom w:val="nil"/>
              <w:right w:val="nil"/>
            </w:tcBorders>
            <w:shd w:val="clear" w:color="auto" w:fill="auto"/>
          </w:tcPr>
          <w:p w:rsidR="00E2216A" w:rsidRDefault="00DD36C9">
            <w:pPr>
              <w:pStyle w:val="Compact"/>
              <w:rPr>
                <w:b/>
              </w:rPr>
            </w:pPr>
            <w:r>
              <w:rPr>
                <w:b/>
              </w:rPr>
              <w:t>nmol/mL</w:t>
            </w:r>
          </w:p>
        </w:tc>
        <w:tc>
          <w:tcPr>
            <w:tcW w:w="2011" w:type="dxa"/>
            <w:tcBorders>
              <w:top w:val="nil"/>
              <w:left w:val="nil"/>
              <w:bottom w:val="nil"/>
              <w:right w:val="nil"/>
            </w:tcBorders>
            <w:shd w:val="clear" w:color="auto" w:fill="auto"/>
          </w:tcPr>
          <w:p w:rsidR="00E2216A" w:rsidRDefault="00E2216A"/>
        </w:tc>
        <w:tc>
          <w:tcPr>
            <w:tcW w:w="2012" w:type="dxa"/>
            <w:tcBorders>
              <w:top w:val="nil"/>
              <w:left w:val="nil"/>
              <w:bottom w:val="nil"/>
              <w:right w:val="nil"/>
            </w:tcBorders>
            <w:shd w:val="clear" w:color="auto" w:fill="auto"/>
          </w:tcPr>
          <w:p w:rsidR="00E2216A" w:rsidRDefault="00E2216A"/>
        </w:tc>
        <w:tc>
          <w:tcPr>
            <w:tcW w:w="2099" w:type="dxa"/>
            <w:tcBorders>
              <w:top w:val="nil"/>
              <w:left w:val="nil"/>
              <w:bottom w:val="nil"/>
              <w:right w:val="nil"/>
            </w:tcBorders>
            <w:shd w:val="clear" w:color="auto" w:fill="auto"/>
          </w:tcPr>
          <w:p w:rsidR="00E2216A" w:rsidRDefault="00E2216A"/>
        </w:tc>
        <w:tc>
          <w:tcPr>
            <w:tcW w:w="1927" w:type="dxa"/>
            <w:tcBorders>
              <w:top w:val="nil"/>
              <w:left w:val="nil"/>
              <w:bottom w:val="nil"/>
              <w:right w:val="nil"/>
            </w:tcBorders>
            <w:shd w:val="clear" w:color="auto" w:fill="auto"/>
          </w:tcPr>
          <w:p w:rsidR="00E2216A" w:rsidRDefault="00E2216A"/>
        </w:tc>
      </w:tr>
      <w:tr w:rsidR="00E2216A">
        <w:tc>
          <w:tcPr>
            <w:tcW w:w="1311" w:type="dxa"/>
            <w:tcBorders>
              <w:top w:val="nil"/>
              <w:left w:val="nil"/>
              <w:bottom w:val="nil"/>
              <w:right w:val="nil"/>
            </w:tcBorders>
            <w:shd w:val="clear" w:color="auto" w:fill="auto"/>
          </w:tcPr>
          <w:p w:rsidR="00E2216A" w:rsidRDefault="00DD36C9">
            <w:pPr>
              <w:pStyle w:val="Compact"/>
            </w:pPr>
            <w:r>
              <w:t>Total</w:t>
            </w:r>
          </w:p>
        </w:tc>
        <w:tc>
          <w:tcPr>
            <w:tcW w:w="2011" w:type="dxa"/>
            <w:tcBorders>
              <w:top w:val="nil"/>
              <w:left w:val="nil"/>
              <w:bottom w:val="nil"/>
              <w:right w:val="nil"/>
            </w:tcBorders>
            <w:shd w:val="clear" w:color="auto" w:fill="auto"/>
          </w:tcPr>
          <w:p w:rsidR="00E2216A" w:rsidRDefault="00DD36C9">
            <w:pPr>
              <w:pStyle w:val="Compact"/>
            </w:pPr>
            <w:r>
              <w:t>-3.3 (-8.9, 2.7)</w:t>
            </w:r>
          </w:p>
        </w:tc>
        <w:tc>
          <w:tcPr>
            <w:tcW w:w="2012" w:type="dxa"/>
            <w:tcBorders>
              <w:top w:val="nil"/>
              <w:left w:val="nil"/>
              <w:bottom w:val="nil"/>
              <w:right w:val="nil"/>
            </w:tcBorders>
            <w:shd w:val="clear" w:color="auto" w:fill="auto"/>
          </w:tcPr>
          <w:p w:rsidR="00E2216A" w:rsidRDefault="00DD36C9">
            <w:pPr>
              <w:pStyle w:val="Compact"/>
            </w:pPr>
            <w:r>
              <w:t>-5.2 (-10.4, 0.3)</w:t>
            </w:r>
          </w:p>
        </w:tc>
        <w:tc>
          <w:tcPr>
            <w:tcW w:w="2099" w:type="dxa"/>
            <w:tcBorders>
              <w:top w:val="nil"/>
              <w:left w:val="nil"/>
              <w:bottom w:val="nil"/>
              <w:right w:val="nil"/>
            </w:tcBorders>
            <w:shd w:val="clear" w:color="auto" w:fill="auto"/>
          </w:tcPr>
          <w:p w:rsidR="00E2216A" w:rsidRDefault="00DD36C9">
            <w:pPr>
              <w:pStyle w:val="Compact"/>
            </w:pPr>
            <w:r>
              <w:t>-8.4 (-13.9, -2.6)*</w:t>
            </w:r>
          </w:p>
        </w:tc>
        <w:tc>
          <w:tcPr>
            <w:tcW w:w="1927" w:type="dxa"/>
            <w:tcBorders>
              <w:top w:val="nil"/>
              <w:left w:val="nil"/>
              <w:bottom w:val="nil"/>
              <w:right w:val="nil"/>
            </w:tcBorders>
            <w:shd w:val="clear" w:color="auto" w:fill="auto"/>
          </w:tcPr>
          <w:p w:rsidR="00E2216A" w:rsidRDefault="00DD36C9">
            <w:pPr>
              <w:pStyle w:val="Compact"/>
            </w:pPr>
            <w:r>
              <w:t>-4.8 (-7.8, -1.7)*</w:t>
            </w:r>
          </w:p>
        </w:tc>
      </w:tr>
      <w:tr w:rsidR="00E2216A">
        <w:tc>
          <w:tcPr>
            <w:tcW w:w="1311" w:type="dxa"/>
            <w:tcBorders>
              <w:top w:val="nil"/>
              <w:left w:val="nil"/>
              <w:bottom w:val="nil"/>
              <w:right w:val="nil"/>
            </w:tcBorders>
            <w:shd w:val="clear" w:color="auto" w:fill="auto"/>
          </w:tcPr>
          <w:p w:rsidR="00E2216A" w:rsidRDefault="00DD36C9">
            <w:pPr>
              <w:pStyle w:val="Compact"/>
            </w:pPr>
            <w:r>
              <w:t>14:0</w:t>
            </w:r>
          </w:p>
        </w:tc>
        <w:tc>
          <w:tcPr>
            <w:tcW w:w="2011" w:type="dxa"/>
            <w:tcBorders>
              <w:top w:val="nil"/>
              <w:left w:val="nil"/>
              <w:bottom w:val="nil"/>
              <w:right w:val="nil"/>
            </w:tcBorders>
            <w:shd w:val="clear" w:color="auto" w:fill="auto"/>
          </w:tcPr>
          <w:p w:rsidR="00E2216A" w:rsidRDefault="00DD36C9">
            <w:pPr>
              <w:pStyle w:val="Compact"/>
            </w:pPr>
            <w:r>
              <w:t>5.3 (-0.9, 11.8)</w:t>
            </w:r>
          </w:p>
        </w:tc>
        <w:tc>
          <w:tcPr>
            <w:tcW w:w="2012" w:type="dxa"/>
            <w:tcBorders>
              <w:top w:val="nil"/>
              <w:left w:val="nil"/>
              <w:bottom w:val="nil"/>
              <w:right w:val="nil"/>
            </w:tcBorders>
            <w:shd w:val="clear" w:color="auto" w:fill="auto"/>
          </w:tcPr>
          <w:p w:rsidR="00E2216A" w:rsidRDefault="00DD36C9">
            <w:pPr>
              <w:pStyle w:val="Compact"/>
            </w:pPr>
            <w:r>
              <w:t>4.6 (-1.2, 10.7)</w:t>
            </w:r>
          </w:p>
        </w:tc>
        <w:tc>
          <w:tcPr>
            <w:tcW w:w="2099" w:type="dxa"/>
            <w:tcBorders>
              <w:top w:val="nil"/>
              <w:left w:val="nil"/>
              <w:bottom w:val="nil"/>
              <w:right w:val="nil"/>
            </w:tcBorders>
            <w:shd w:val="clear" w:color="auto" w:fill="auto"/>
          </w:tcPr>
          <w:p w:rsidR="00E2216A" w:rsidRDefault="00DD36C9">
            <w:pPr>
              <w:pStyle w:val="Compact"/>
            </w:pPr>
            <w:r>
              <w:t>1.8 (-5.1, 9.2)</w:t>
            </w:r>
          </w:p>
        </w:tc>
        <w:tc>
          <w:tcPr>
            <w:tcW w:w="1927" w:type="dxa"/>
            <w:tcBorders>
              <w:top w:val="nil"/>
              <w:left w:val="nil"/>
              <w:bottom w:val="nil"/>
              <w:right w:val="nil"/>
            </w:tcBorders>
            <w:shd w:val="clear" w:color="auto" w:fill="auto"/>
          </w:tcPr>
          <w:p w:rsidR="00E2216A" w:rsidRDefault="00DD36C9">
            <w:pPr>
              <w:pStyle w:val="Compact"/>
            </w:pPr>
            <w:r>
              <w:t>1.5 (-1.9, 4.9)</w:t>
            </w:r>
          </w:p>
        </w:tc>
      </w:tr>
      <w:tr w:rsidR="00E2216A">
        <w:tc>
          <w:tcPr>
            <w:tcW w:w="1311" w:type="dxa"/>
            <w:tcBorders>
              <w:top w:val="nil"/>
              <w:left w:val="nil"/>
              <w:bottom w:val="nil"/>
              <w:right w:val="nil"/>
            </w:tcBorders>
            <w:shd w:val="clear" w:color="auto" w:fill="auto"/>
          </w:tcPr>
          <w:p w:rsidR="00E2216A" w:rsidRDefault="00DD36C9">
            <w:pPr>
              <w:pStyle w:val="Compact"/>
            </w:pPr>
            <w:r>
              <w:t>16:0</w:t>
            </w:r>
          </w:p>
        </w:tc>
        <w:tc>
          <w:tcPr>
            <w:tcW w:w="2011" w:type="dxa"/>
            <w:tcBorders>
              <w:top w:val="nil"/>
              <w:left w:val="nil"/>
              <w:bottom w:val="nil"/>
              <w:right w:val="nil"/>
            </w:tcBorders>
            <w:shd w:val="clear" w:color="auto" w:fill="auto"/>
          </w:tcPr>
          <w:p w:rsidR="00E2216A" w:rsidRDefault="00DD36C9">
            <w:pPr>
              <w:pStyle w:val="Compact"/>
            </w:pPr>
            <w:r>
              <w:t>-4.4 (-9.7, 1.3)</w:t>
            </w:r>
          </w:p>
        </w:tc>
        <w:tc>
          <w:tcPr>
            <w:tcW w:w="2012" w:type="dxa"/>
            <w:tcBorders>
              <w:top w:val="nil"/>
              <w:left w:val="nil"/>
              <w:bottom w:val="nil"/>
              <w:right w:val="nil"/>
            </w:tcBorders>
            <w:shd w:val="clear" w:color="auto" w:fill="auto"/>
          </w:tcPr>
          <w:p w:rsidR="00E2216A" w:rsidRDefault="00DD36C9">
            <w:pPr>
              <w:pStyle w:val="Compact"/>
            </w:pPr>
            <w:r>
              <w:t>-5.9 (-10.9, -0.6)</w:t>
            </w:r>
          </w:p>
        </w:tc>
        <w:tc>
          <w:tcPr>
            <w:tcW w:w="2099" w:type="dxa"/>
            <w:tcBorders>
              <w:top w:val="nil"/>
              <w:left w:val="nil"/>
              <w:bottom w:val="nil"/>
              <w:right w:val="nil"/>
            </w:tcBorders>
            <w:shd w:val="clear" w:color="auto" w:fill="auto"/>
          </w:tcPr>
          <w:p w:rsidR="00E2216A" w:rsidRDefault="00DD36C9">
            <w:pPr>
              <w:pStyle w:val="Compact"/>
            </w:pPr>
            <w:r>
              <w:t>-7.5 (-13.4, -1.3)</w:t>
            </w:r>
          </w:p>
        </w:tc>
        <w:tc>
          <w:tcPr>
            <w:tcW w:w="1927" w:type="dxa"/>
            <w:tcBorders>
              <w:top w:val="nil"/>
              <w:left w:val="nil"/>
              <w:bottom w:val="nil"/>
              <w:right w:val="nil"/>
            </w:tcBorders>
            <w:shd w:val="clear" w:color="auto" w:fill="auto"/>
          </w:tcPr>
          <w:p w:rsidR="00E2216A" w:rsidRDefault="00DD36C9">
            <w:pPr>
              <w:pStyle w:val="Compact"/>
            </w:pPr>
            <w:r>
              <w:t>-4.0 (-7.0, -0.9)</w:t>
            </w:r>
          </w:p>
        </w:tc>
      </w:tr>
      <w:tr w:rsidR="00E2216A">
        <w:tc>
          <w:tcPr>
            <w:tcW w:w="1311" w:type="dxa"/>
            <w:tcBorders>
              <w:top w:val="nil"/>
              <w:left w:val="nil"/>
              <w:bottom w:val="nil"/>
              <w:right w:val="nil"/>
            </w:tcBorders>
            <w:shd w:val="clear" w:color="auto" w:fill="auto"/>
          </w:tcPr>
          <w:p w:rsidR="00E2216A" w:rsidRDefault="00DD36C9">
            <w:pPr>
              <w:pStyle w:val="Compact"/>
            </w:pPr>
            <w:r>
              <w:t>18:0</w:t>
            </w:r>
          </w:p>
        </w:tc>
        <w:tc>
          <w:tcPr>
            <w:tcW w:w="2011" w:type="dxa"/>
            <w:tcBorders>
              <w:top w:val="nil"/>
              <w:left w:val="nil"/>
              <w:bottom w:val="nil"/>
              <w:right w:val="nil"/>
            </w:tcBorders>
            <w:shd w:val="clear" w:color="auto" w:fill="auto"/>
          </w:tcPr>
          <w:p w:rsidR="00E2216A" w:rsidRDefault="00DD36C9">
            <w:pPr>
              <w:pStyle w:val="Compact"/>
            </w:pPr>
            <w:r>
              <w:t>-1.9 (-7.0, 3.5)</w:t>
            </w:r>
          </w:p>
        </w:tc>
        <w:tc>
          <w:tcPr>
            <w:tcW w:w="2012" w:type="dxa"/>
            <w:tcBorders>
              <w:top w:val="nil"/>
              <w:left w:val="nil"/>
              <w:bottom w:val="nil"/>
              <w:right w:val="nil"/>
            </w:tcBorders>
            <w:shd w:val="clear" w:color="auto" w:fill="auto"/>
          </w:tcPr>
          <w:p w:rsidR="00E2216A" w:rsidRDefault="00DD36C9">
            <w:pPr>
              <w:pStyle w:val="Compact"/>
            </w:pPr>
            <w:r>
              <w:t>-2.7 (-7.6, 2.4)</w:t>
            </w:r>
          </w:p>
        </w:tc>
        <w:tc>
          <w:tcPr>
            <w:tcW w:w="2099" w:type="dxa"/>
            <w:tcBorders>
              <w:top w:val="nil"/>
              <w:left w:val="nil"/>
              <w:bottom w:val="nil"/>
              <w:right w:val="nil"/>
            </w:tcBorders>
            <w:shd w:val="clear" w:color="auto" w:fill="auto"/>
          </w:tcPr>
          <w:p w:rsidR="00E2216A" w:rsidRDefault="00DD36C9">
            <w:pPr>
              <w:pStyle w:val="Compact"/>
            </w:pPr>
            <w:r>
              <w:t>-4.9 (-10.5, 1.1)</w:t>
            </w:r>
          </w:p>
        </w:tc>
        <w:tc>
          <w:tcPr>
            <w:tcW w:w="1927" w:type="dxa"/>
            <w:tcBorders>
              <w:top w:val="nil"/>
              <w:left w:val="nil"/>
              <w:bottom w:val="nil"/>
              <w:right w:val="nil"/>
            </w:tcBorders>
            <w:shd w:val="clear" w:color="auto" w:fill="auto"/>
          </w:tcPr>
          <w:p w:rsidR="00E2216A" w:rsidRDefault="00DD36C9">
            <w:pPr>
              <w:pStyle w:val="Compact"/>
            </w:pPr>
            <w:r>
              <w:t>-2.6 (-5.6, 0.5)</w:t>
            </w:r>
          </w:p>
        </w:tc>
      </w:tr>
      <w:tr w:rsidR="00E2216A">
        <w:tc>
          <w:tcPr>
            <w:tcW w:w="1311" w:type="dxa"/>
            <w:tcBorders>
              <w:top w:val="nil"/>
              <w:left w:val="nil"/>
              <w:bottom w:val="nil"/>
              <w:right w:val="nil"/>
            </w:tcBorders>
            <w:shd w:val="clear" w:color="auto" w:fill="auto"/>
          </w:tcPr>
          <w:p w:rsidR="00E2216A" w:rsidRDefault="00DD36C9">
            <w:pPr>
              <w:pStyle w:val="Compact"/>
            </w:pPr>
            <w:r>
              <w:t>20:0</w:t>
            </w:r>
          </w:p>
        </w:tc>
        <w:tc>
          <w:tcPr>
            <w:tcW w:w="2011" w:type="dxa"/>
            <w:tcBorders>
              <w:top w:val="nil"/>
              <w:left w:val="nil"/>
              <w:bottom w:val="nil"/>
              <w:right w:val="nil"/>
            </w:tcBorders>
            <w:shd w:val="clear" w:color="auto" w:fill="auto"/>
          </w:tcPr>
          <w:p w:rsidR="00E2216A" w:rsidRDefault="00DD36C9">
            <w:pPr>
              <w:pStyle w:val="Compact"/>
            </w:pPr>
            <w:r>
              <w:t>1.9 (-3.8, 8.0)</w:t>
            </w:r>
          </w:p>
        </w:tc>
        <w:tc>
          <w:tcPr>
            <w:tcW w:w="2012" w:type="dxa"/>
            <w:tcBorders>
              <w:top w:val="nil"/>
              <w:left w:val="nil"/>
              <w:bottom w:val="nil"/>
              <w:right w:val="nil"/>
            </w:tcBorders>
            <w:shd w:val="clear" w:color="auto" w:fill="auto"/>
          </w:tcPr>
          <w:p w:rsidR="00E2216A" w:rsidRDefault="00DD36C9">
            <w:pPr>
              <w:pStyle w:val="Compact"/>
            </w:pPr>
            <w:r>
              <w:t>2.0 (-3.6, 7.9)</w:t>
            </w:r>
          </w:p>
        </w:tc>
        <w:tc>
          <w:tcPr>
            <w:tcW w:w="2099" w:type="dxa"/>
            <w:tcBorders>
              <w:top w:val="nil"/>
              <w:left w:val="nil"/>
              <w:bottom w:val="nil"/>
              <w:right w:val="nil"/>
            </w:tcBorders>
            <w:shd w:val="clear" w:color="auto" w:fill="auto"/>
          </w:tcPr>
          <w:p w:rsidR="00E2216A" w:rsidRDefault="00DD36C9">
            <w:pPr>
              <w:pStyle w:val="Compact"/>
            </w:pPr>
            <w:r>
              <w:t>-1.4 (-8.3, 5.9)</w:t>
            </w:r>
          </w:p>
        </w:tc>
        <w:tc>
          <w:tcPr>
            <w:tcW w:w="1927" w:type="dxa"/>
            <w:tcBorders>
              <w:top w:val="nil"/>
              <w:left w:val="nil"/>
              <w:bottom w:val="nil"/>
              <w:right w:val="nil"/>
            </w:tcBorders>
            <w:shd w:val="clear" w:color="auto" w:fill="auto"/>
          </w:tcPr>
          <w:p w:rsidR="00E2216A" w:rsidRDefault="00DD36C9">
            <w:pPr>
              <w:pStyle w:val="Compact"/>
            </w:pPr>
            <w:r>
              <w:t>-0.8 (-4.4, 3.0)</w:t>
            </w:r>
          </w:p>
        </w:tc>
      </w:tr>
      <w:tr w:rsidR="00E2216A">
        <w:tc>
          <w:tcPr>
            <w:tcW w:w="1311" w:type="dxa"/>
            <w:tcBorders>
              <w:top w:val="nil"/>
              <w:left w:val="nil"/>
              <w:bottom w:val="nil"/>
              <w:right w:val="nil"/>
            </w:tcBorders>
            <w:shd w:val="clear" w:color="auto" w:fill="auto"/>
          </w:tcPr>
          <w:p w:rsidR="00E2216A" w:rsidRDefault="00DD36C9">
            <w:pPr>
              <w:pStyle w:val="Compact"/>
            </w:pPr>
            <w:r>
              <w:t>22:0</w:t>
            </w:r>
          </w:p>
        </w:tc>
        <w:tc>
          <w:tcPr>
            <w:tcW w:w="2011" w:type="dxa"/>
            <w:tcBorders>
              <w:top w:val="nil"/>
              <w:left w:val="nil"/>
              <w:bottom w:val="nil"/>
              <w:right w:val="nil"/>
            </w:tcBorders>
            <w:shd w:val="clear" w:color="auto" w:fill="auto"/>
          </w:tcPr>
          <w:p w:rsidR="00E2216A" w:rsidRDefault="00DD36C9">
            <w:pPr>
              <w:pStyle w:val="Compact"/>
            </w:pPr>
            <w:r>
              <w:t>1.0 (-4.3, 6.6)</w:t>
            </w:r>
          </w:p>
        </w:tc>
        <w:tc>
          <w:tcPr>
            <w:tcW w:w="2012" w:type="dxa"/>
            <w:tcBorders>
              <w:top w:val="nil"/>
              <w:left w:val="nil"/>
              <w:bottom w:val="nil"/>
              <w:right w:val="nil"/>
            </w:tcBorders>
            <w:shd w:val="clear" w:color="auto" w:fill="auto"/>
          </w:tcPr>
          <w:p w:rsidR="00E2216A" w:rsidRDefault="00DD36C9">
            <w:pPr>
              <w:pStyle w:val="Compact"/>
            </w:pPr>
            <w:r>
              <w:t>-0.3 (-5.0, 4.7)</w:t>
            </w:r>
          </w:p>
        </w:tc>
        <w:tc>
          <w:tcPr>
            <w:tcW w:w="2099" w:type="dxa"/>
            <w:tcBorders>
              <w:top w:val="nil"/>
              <w:left w:val="nil"/>
              <w:bottom w:val="nil"/>
              <w:right w:val="nil"/>
            </w:tcBorders>
            <w:shd w:val="clear" w:color="auto" w:fill="auto"/>
          </w:tcPr>
          <w:p w:rsidR="00E2216A" w:rsidRDefault="00DD36C9">
            <w:pPr>
              <w:pStyle w:val="Compact"/>
            </w:pPr>
            <w:r>
              <w:t>4.6 (-1.2, 10.7)</w:t>
            </w:r>
          </w:p>
        </w:tc>
        <w:tc>
          <w:tcPr>
            <w:tcW w:w="1927" w:type="dxa"/>
            <w:tcBorders>
              <w:top w:val="nil"/>
              <w:left w:val="nil"/>
              <w:bottom w:val="nil"/>
              <w:right w:val="nil"/>
            </w:tcBorders>
            <w:shd w:val="clear" w:color="auto" w:fill="auto"/>
          </w:tcPr>
          <w:p w:rsidR="00E2216A" w:rsidRDefault="00DD36C9">
            <w:pPr>
              <w:pStyle w:val="Compact"/>
            </w:pPr>
            <w:r>
              <w:t>1.4 (-1.8, 4.8)</w:t>
            </w:r>
          </w:p>
        </w:tc>
      </w:tr>
      <w:tr w:rsidR="00E2216A">
        <w:tc>
          <w:tcPr>
            <w:tcW w:w="1311" w:type="dxa"/>
            <w:tcBorders>
              <w:top w:val="nil"/>
              <w:left w:val="nil"/>
              <w:bottom w:val="nil"/>
              <w:right w:val="nil"/>
            </w:tcBorders>
            <w:shd w:val="clear" w:color="auto" w:fill="auto"/>
          </w:tcPr>
          <w:p w:rsidR="00E2216A" w:rsidRDefault="00DD36C9">
            <w:pPr>
              <w:pStyle w:val="Compact"/>
            </w:pPr>
            <w:r>
              <w:t>18:1n-9</w:t>
            </w:r>
          </w:p>
        </w:tc>
        <w:tc>
          <w:tcPr>
            <w:tcW w:w="2011" w:type="dxa"/>
            <w:tcBorders>
              <w:top w:val="nil"/>
              <w:left w:val="nil"/>
              <w:bottom w:val="nil"/>
              <w:right w:val="nil"/>
            </w:tcBorders>
            <w:shd w:val="clear" w:color="auto" w:fill="auto"/>
          </w:tcPr>
          <w:p w:rsidR="00E2216A" w:rsidRDefault="00DD36C9">
            <w:pPr>
              <w:pStyle w:val="Compact"/>
            </w:pPr>
            <w:r>
              <w:t>-2.8 (-8.3, 3.1)</w:t>
            </w:r>
          </w:p>
        </w:tc>
        <w:tc>
          <w:tcPr>
            <w:tcW w:w="2012" w:type="dxa"/>
            <w:tcBorders>
              <w:top w:val="nil"/>
              <w:left w:val="nil"/>
              <w:bottom w:val="nil"/>
              <w:right w:val="nil"/>
            </w:tcBorders>
            <w:shd w:val="clear" w:color="auto" w:fill="auto"/>
          </w:tcPr>
          <w:p w:rsidR="00E2216A" w:rsidRDefault="00DD36C9">
            <w:pPr>
              <w:pStyle w:val="Compact"/>
            </w:pPr>
            <w:r>
              <w:t>-4.6 (-9.8, 0.9)</w:t>
            </w:r>
          </w:p>
        </w:tc>
        <w:tc>
          <w:tcPr>
            <w:tcW w:w="2099" w:type="dxa"/>
            <w:tcBorders>
              <w:top w:val="nil"/>
              <w:left w:val="nil"/>
              <w:bottom w:val="nil"/>
              <w:right w:val="nil"/>
            </w:tcBorders>
            <w:shd w:val="clear" w:color="auto" w:fill="auto"/>
          </w:tcPr>
          <w:p w:rsidR="00E2216A" w:rsidRDefault="00DD36C9">
            <w:pPr>
              <w:pStyle w:val="Compact"/>
            </w:pPr>
            <w:r>
              <w:t>-8.2 (-13.7, -2.5)*</w:t>
            </w:r>
          </w:p>
        </w:tc>
        <w:tc>
          <w:tcPr>
            <w:tcW w:w="1927" w:type="dxa"/>
            <w:tcBorders>
              <w:top w:val="nil"/>
              <w:left w:val="nil"/>
              <w:bottom w:val="nil"/>
              <w:right w:val="nil"/>
            </w:tcBorders>
            <w:shd w:val="clear" w:color="auto" w:fill="auto"/>
          </w:tcPr>
          <w:p w:rsidR="00E2216A" w:rsidRDefault="00DD36C9">
            <w:pPr>
              <w:pStyle w:val="Compact"/>
            </w:pPr>
            <w:r>
              <w:t>-4.7 (-7.7, -1.6)*</w:t>
            </w:r>
          </w:p>
        </w:tc>
      </w:tr>
      <w:tr w:rsidR="00E2216A">
        <w:tc>
          <w:tcPr>
            <w:tcW w:w="1311" w:type="dxa"/>
            <w:tcBorders>
              <w:top w:val="nil"/>
              <w:left w:val="nil"/>
              <w:bottom w:val="nil"/>
              <w:right w:val="nil"/>
            </w:tcBorders>
            <w:shd w:val="clear" w:color="auto" w:fill="auto"/>
          </w:tcPr>
          <w:p w:rsidR="00E2216A" w:rsidRDefault="00DD36C9">
            <w:pPr>
              <w:pStyle w:val="Compact"/>
            </w:pPr>
            <w:r>
              <w:t>20:1n-9</w:t>
            </w:r>
          </w:p>
        </w:tc>
        <w:tc>
          <w:tcPr>
            <w:tcW w:w="2011" w:type="dxa"/>
            <w:tcBorders>
              <w:top w:val="nil"/>
              <w:left w:val="nil"/>
              <w:bottom w:val="nil"/>
              <w:right w:val="nil"/>
            </w:tcBorders>
            <w:shd w:val="clear" w:color="auto" w:fill="auto"/>
          </w:tcPr>
          <w:p w:rsidR="00E2216A" w:rsidRDefault="00DD36C9">
            <w:pPr>
              <w:pStyle w:val="Compact"/>
            </w:pPr>
            <w:r>
              <w:t>-0.7 (-5.9, 4.8)</w:t>
            </w:r>
          </w:p>
        </w:tc>
        <w:tc>
          <w:tcPr>
            <w:tcW w:w="2012" w:type="dxa"/>
            <w:tcBorders>
              <w:top w:val="nil"/>
              <w:left w:val="nil"/>
              <w:bottom w:val="nil"/>
              <w:right w:val="nil"/>
            </w:tcBorders>
            <w:shd w:val="clear" w:color="auto" w:fill="auto"/>
          </w:tcPr>
          <w:p w:rsidR="00E2216A" w:rsidRDefault="00DD36C9">
            <w:pPr>
              <w:pStyle w:val="Compact"/>
            </w:pPr>
            <w:r>
              <w:t>-0.5 (-5.6, 4.9)</w:t>
            </w:r>
          </w:p>
        </w:tc>
        <w:tc>
          <w:tcPr>
            <w:tcW w:w="2099" w:type="dxa"/>
            <w:tcBorders>
              <w:top w:val="nil"/>
              <w:left w:val="nil"/>
              <w:bottom w:val="nil"/>
              <w:right w:val="nil"/>
            </w:tcBorders>
            <w:shd w:val="clear" w:color="auto" w:fill="auto"/>
          </w:tcPr>
          <w:p w:rsidR="00E2216A" w:rsidRDefault="00DD36C9">
            <w:pPr>
              <w:pStyle w:val="Compact"/>
            </w:pPr>
            <w:r>
              <w:t>-4.6 (-11.3, 2.6)</w:t>
            </w:r>
          </w:p>
        </w:tc>
        <w:tc>
          <w:tcPr>
            <w:tcW w:w="1927" w:type="dxa"/>
            <w:tcBorders>
              <w:top w:val="nil"/>
              <w:left w:val="nil"/>
              <w:bottom w:val="nil"/>
              <w:right w:val="nil"/>
            </w:tcBorders>
            <w:shd w:val="clear" w:color="auto" w:fill="auto"/>
          </w:tcPr>
          <w:p w:rsidR="00E2216A" w:rsidRDefault="00DD36C9">
            <w:pPr>
              <w:pStyle w:val="Compact"/>
            </w:pPr>
            <w:r>
              <w:t>-2.4 (-6.0, 1.4)</w:t>
            </w:r>
          </w:p>
        </w:tc>
      </w:tr>
      <w:tr w:rsidR="00E2216A">
        <w:tc>
          <w:tcPr>
            <w:tcW w:w="1311" w:type="dxa"/>
            <w:tcBorders>
              <w:top w:val="nil"/>
              <w:left w:val="nil"/>
              <w:bottom w:val="nil"/>
              <w:right w:val="nil"/>
            </w:tcBorders>
            <w:shd w:val="clear" w:color="auto" w:fill="auto"/>
          </w:tcPr>
          <w:p w:rsidR="00E2216A" w:rsidRDefault="00DD36C9">
            <w:pPr>
              <w:pStyle w:val="Compact"/>
            </w:pPr>
            <w:r>
              <w:t>22:1n-9</w:t>
            </w:r>
          </w:p>
        </w:tc>
        <w:tc>
          <w:tcPr>
            <w:tcW w:w="2011" w:type="dxa"/>
            <w:tcBorders>
              <w:top w:val="nil"/>
              <w:left w:val="nil"/>
              <w:bottom w:val="nil"/>
              <w:right w:val="nil"/>
            </w:tcBorders>
            <w:shd w:val="clear" w:color="auto" w:fill="auto"/>
          </w:tcPr>
          <w:p w:rsidR="00E2216A" w:rsidRDefault="00DD36C9">
            <w:pPr>
              <w:pStyle w:val="Compact"/>
            </w:pPr>
            <w:r>
              <w:t>-6.8 (-11.3, -2.0)*</w:t>
            </w:r>
          </w:p>
        </w:tc>
        <w:tc>
          <w:tcPr>
            <w:tcW w:w="2012" w:type="dxa"/>
            <w:tcBorders>
              <w:top w:val="nil"/>
              <w:left w:val="nil"/>
              <w:bottom w:val="nil"/>
              <w:right w:val="nil"/>
            </w:tcBorders>
            <w:shd w:val="clear" w:color="auto" w:fill="auto"/>
          </w:tcPr>
          <w:p w:rsidR="00E2216A" w:rsidRDefault="00DD36C9">
            <w:pPr>
              <w:pStyle w:val="Compact"/>
            </w:pPr>
            <w:r>
              <w:t>-5.1 (-9.5, -0.5)</w:t>
            </w:r>
          </w:p>
        </w:tc>
        <w:tc>
          <w:tcPr>
            <w:tcW w:w="2099" w:type="dxa"/>
            <w:tcBorders>
              <w:top w:val="nil"/>
              <w:left w:val="nil"/>
              <w:bottom w:val="nil"/>
              <w:right w:val="nil"/>
            </w:tcBorders>
            <w:shd w:val="clear" w:color="auto" w:fill="auto"/>
          </w:tcPr>
          <w:p w:rsidR="00E2216A" w:rsidRDefault="00DD36C9">
            <w:pPr>
              <w:pStyle w:val="Compact"/>
            </w:pPr>
            <w:r>
              <w:t>-1.9 (-8.0, 4.6)</w:t>
            </w:r>
          </w:p>
        </w:tc>
        <w:tc>
          <w:tcPr>
            <w:tcW w:w="1927" w:type="dxa"/>
            <w:tcBorders>
              <w:top w:val="nil"/>
              <w:left w:val="nil"/>
              <w:bottom w:val="nil"/>
              <w:right w:val="nil"/>
            </w:tcBorders>
            <w:shd w:val="clear" w:color="auto" w:fill="auto"/>
          </w:tcPr>
          <w:p w:rsidR="00E2216A" w:rsidRDefault="00DD36C9">
            <w:pPr>
              <w:pStyle w:val="Compact"/>
            </w:pPr>
            <w:r>
              <w:t>-1.8 (-4.8, 1.4)</w:t>
            </w:r>
          </w:p>
        </w:tc>
      </w:tr>
      <w:tr w:rsidR="00E2216A">
        <w:tc>
          <w:tcPr>
            <w:tcW w:w="1311" w:type="dxa"/>
            <w:tcBorders>
              <w:top w:val="nil"/>
              <w:left w:val="nil"/>
              <w:bottom w:val="nil"/>
              <w:right w:val="nil"/>
            </w:tcBorders>
            <w:shd w:val="clear" w:color="auto" w:fill="auto"/>
          </w:tcPr>
          <w:p w:rsidR="00E2216A" w:rsidRDefault="00DD36C9">
            <w:pPr>
              <w:pStyle w:val="Compact"/>
            </w:pPr>
            <w:r>
              <w:t>24:1n-9</w:t>
            </w:r>
          </w:p>
        </w:tc>
        <w:tc>
          <w:tcPr>
            <w:tcW w:w="2011" w:type="dxa"/>
            <w:tcBorders>
              <w:top w:val="nil"/>
              <w:left w:val="nil"/>
              <w:bottom w:val="nil"/>
              <w:right w:val="nil"/>
            </w:tcBorders>
            <w:shd w:val="clear" w:color="auto" w:fill="auto"/>
          </w:tcPr>
          <w:p w:rsidR="00E2216A" w:rsidRDefault="00DD36C9">
            <w:pPr>
              <w:pStyle w:val="Compact"/>
            </w:pPr>
            <w:r>
              <w:t>1.9 (-2.6, 6.7)</w:t>
            </w:r>
          </w:p>
        </w:tc>
        <w:tc>
          <w:tcPr>
            <w:tcW w:w="2012" w:type="dxa"/>
            <w:tcBorders>
              <w:top w:val="nil"/>
              <w:left w:val="nil"/>
              <w:bottom w:val="nil"/>
              <w:right w:val="nil"/>
            </w:tcBorders>
            <w:shd w:val="clear" w:color="auto" w:fill="auto"/>
          </w:tcPr>
          <w:p w:rsidR="00E2216A" w:rsidRDefault="00DD36C9">
            <w:pPr>
              <w:pStyle w:val="Compact"/>
            </w:pPr>
            <w:r>
              <w:t>1.1 (-3.6, 6.0)</w:t>
            </w:r>
          </w:p>
        </w:tc>
        <w:tc>
          <w:tcPr>
            <w:tcW w:w="2099" w:type="dxa"/>
            <w:tcBorders>
              <w:top w:val="nil"/>
              <w:left w:val="nil"/>
              <w:bottom w:val="nil"/>
              <w:right w:val="nil"/>
            </w:tcBorders>
            <w:shd w:val="clear" w:color="auto" w:fill="auto"/>
          </w:tcPr>
          <w:p w:rsidR="00E2216A" w:rsidRDefault="00DD36C9">
            <w:pPr>
              <w:pStyle w:val="Compact"/>
            </w:pPr>
            <w:r>
              <w:t>2.2 (-3.2, 7.9)</w:t>
            </w:r>
          </w:p>
        </w:tc>
        <w:tc>
          <w:tcPr>
            <w:tcW w:w="1927" w:type="dxa"/>
            <w:tcBorders>
              <w:top w:val="nil"/>
              <w:left w:val="nil"/>
              <w:bottom w:val="nil"/>
              <w:right w:val="nil"/>
            </w:tcBorders>
            <w:shd w:val="clear" w:color="auto" w:fill="auto"/>
          </w:tcPr>
          <w:p w:rsidR="00E2216A" w:rsidRDefault="00DD36C9">
            <w:pPr>
              <w:pStyle w:val="Compact"/>
            </w:pPr>
            <w:r>
              <w:t>0.2 (-2.4, 3.0)</w:t>
            </w:r>
          </w:p>
        </w:tc>
      </w:tr>
      <w:tr w:rsidR="00E2216A">
        <w:tc>
          <w:tcPr>
            <w:tcW w:w="1311" w:type="dxa"/>
            <w:tcBorders>
              <w:top w:val="nil"/>
              <w:left w:val="nil"/>
              <w:bottom w:val="nil"/>
              <w:right w:val="nil"/>
            </w:tcBorders>
            <w:shd w:val="clear" w:color="auto" w:fill="auto"/>
          </w:tcPr>
          <w:p w:rsidR="00E2216A" w:rsidRDefault="00DD36C9">
            <w:pPr>
              <w:pStyle w:val="Compact"/>
            </w:pPr>
            <w:r>
              <w:t>14:1n-7</w:t>
            </w:r>
          </w:p>
        </w:tc>
        <w:tc>
          <w:tcPr>
            <w:tcW w:w="2011" w:type="dxa"/>
            <w:tcBorders>
              <w:top w:val="nil"/>
              <w:left w:val="nil"/>
              <w:bottom w:val="nil"/>
              <w:right w:val="nil"/>
            </w:tcBorders>
            <w:shd w:val="clear" w:color="auto" w:fill="auto"/>
          </w:tcPr>
          <w:p w:rsidR="00E2216A" w:rsidRDefault="00DD36C9">
            <w:pPr>
              <w:pStyle w:val="Compact"/>
            </w:pPr>
            <w:r>
              <w:t>4.9 (-1.5, 11.8)</w:t>
            </w:r>
          </w:p>
        </w:tc>
        <w:tc>
          <w:tcPr>
            <w:tcW w:w="2012" w:type="dxa"/>
            <w:tcBorders>
              <w:top w:val="nil"/>
              <w:left w:val="nil"/>
              <w:bottom w:val="nil"/>
              <w:right w:val="nil"/>
            </w:tcBorders>
            <w:shd w:val="clear" w:color="auto" w:fill="auto"/>
          </w:tcPr>
          <w:p w:rsidR="00E2216A" w:rsidRDefault="00DD36C9">
            <w:pPr>
              <w:pStyle w:val="Compact"/>
            </w:pPr>
            <w:r>
              <w:t>4.3 (-1.5, 10.5)</w:t>
            </w:r>
          </w:p>
        </w:tc>
        <w:tc>
          <w:tcPr>
            <w:tcW w:w="2099" w:type="dxa"/>
            <w:tcBorders>
              <w:top w:val="nil"/>
              <w:left w:val="nil"/>
              <w:bottom w:val="nil"/>
              <w:right w:val="nil"/>
            </w:tcBorders>
            <w:shd w:val="clear" w:color="auto" w:fill="auto"/>
          </w:tcPr>
          <w:p w:rsidR="00E2216A" w:rsidRDefault="00DD36C9">
            <w:pPr>
              <w:pStyle w:val="Compact"/>
            </w:pPr>
            <w:r>
              <w:t>2.2 (-5.6, 10.7)</w:t>
            </w:r>
          </w:p>
        </w:tc>
        <w:tc>
          <w:tcPr>
            <w:tcW w:w="1927" w:type="dxa"/>
            <w:tcBorders>
              <w:top w:val="nil"/>
              <w:left w:val="nil"/>
              <w:bottom w:val="nil"/>
              <w:right w:val="nil"/>
            </w:tcBorders>
            <w:shd w:val="clear" w:color="auto" w:fill="auto"/>
          </w:tcPr>
          <w:p w:rsidR="00E2216A" w:rsidRDefault="00DD36C9">
            <w:pPr>
              <w:pStyle w:val="Compact"/>
            </w:pPr>
            <w:r>
              <w:t>1.5 (-2.0, 5.0)</w:t>
            </w:r>
          </w:p>
        </w:tc>
      </w:tr>
      <w:tr w:rsidR="00E2216A">
        <w:tc>
          <w:tcPr>
            <w:tcW w:w="1311" w:type="dxa"/>
            <w:tcBorders>
              <w:top w:val="nil"/>
              <w:left w:val="nil"/>
              <w:bottom w:val="nil"/>
              <w:right w:val="nil"/>
            </w:tcBorders>
            <w:shd w:val="clear" w:color="auto" w:fill="auto"/>
          </w:tcPr>
          <w:p w:rsidR="00E2216A" w:rsidRDefault="00DD36C9">
            <w:pPr>
              <w:pStyle w:val="Compact"/>
            </w:pPr>
            <w:r>
              <w:t>16:1n-7</w:t>
            </w:r>
          </w:p>
        </w:tc>
        <w:tc>
          <w:tcPr>
            <w:tcW w:w="2011" w:type="dxa"/>
            <w:tcBorders>
              <w:top w:val="nil"/>
              <w:left w:val="nil"/>
              <w:bottom w:val="nil"/>
              <w:right w:val="nil"/>
            </w:tcBorders>
            <w:shd w:val="clear" w:color="auto" w:fill="auto"/>
          </w:tcPr>
          <w:p w:rsidR="00E2216A" w:rsidRDefault="00DD36C9">
            <w:pPr>
              <w:pStyle w:val="Compact"/>
            </w:pPr>
            <w:r>
              <w:t>-1.1 (-6.9, 5.0)</w:t>
            </w:r>
          </w:p>
        </w:tc>
        <w:tc>
          <w:tcPr>
            <w:tcW w:w="2012" w:type="dxa"/>
            <w:tcBorders>
              <w:top w:val="nil"/>
              <w:left w:val="nil"/>
              <w:bottom w:val="nil"/>
              <w:right w:val="nil"/>
            </w:tcBorders>
            <w:shd w:val="clear" w:color="auto" w:fill="auto"/>
          </w:tcPr>
          <w:p w:rsidR="00E2216A" w:rsidRDefault="00DD36C9">
            <w:pPr>
              <w:pStyle w:val="Compact"/>
            </w:pPr>
            <w:r>
              <w:t>-1.7 (-7.0, 3.9)</w:t>
            </w:r>
          </w:p>
        </w:tc>
        <w:tc>
          <w:tcPr>
            <w:tcW w:w="2099" w:type="dxa"/>
            <w:tcBorders>
              <w:top w:val="nil"/>
              <w:left w:val="nil"/>
              <w:bottom w:val="nil"/>
              <w:right w:val="nil"/>
            </w:tcBorders>
            <w:shd w:val="clear" w:color="auto" w:fill="auto"/>
          </w:tcPr>
          <w:p w:rsidR="00E2216A" w:rsidRDefault="00DD36C9">
            <w:pPr>
              <w:pStyle w:val="Compact"/>
            </w:pPr>
            <w:r>
              <w:t>-5.4 (-11.8, 1.5)</w:t>
            </w:r>
          </w:p>
        </w:tc>
        <w:tc>
          <w:tcPr>
            <w:tcW w:w="1927" w:type="dxa"/>
            <w:tcBorders>
              <w:top w:val="nil"/>
              <w:left w:val="nil"/>
              <w:bottom w:val="nil"/>
              <w:right w:val="nil"/>
            </w:tcBorders>
            <w:shd w:val="clear" w:color="auto" w:fill="auto"/>
          </w:tcPr>
          <w:p w:rsidR="00E2216A" w:rsidRDefault="00DD36C9">
            <w:pPr>
              <w:pStyle w:val="Compact"/>
            </w:pPr>
            <w:r>
              <w:t>-3.0 (-6.3, 0.4)</w:t>
            </w:r>
          </w:p>
        </w:tc>
      </w:tr>
      <w:tr w:rsidR="00E2216A">
        <w:tc>
          <w:tcPr>
            <w:tcW w:w="1311" w:type="dxa"/>
            <w:tcBorders>
              <w:top w:val="nil"/>
              <w:left w:val="nil"/>
              <w:bottom w:val="nil"/>
              <w:right w:val="nil"/>
            </w:tcBorders>
            <w:shd w:val="clear" w:color="auto" w:fill="auto"/>
          </w:tcPr>
          <w:p w:rsidR="00E2216A" w:rsidRDefault="00DD36C9">
            <w:pPr>
              <w:pStyle w:val="Compact"/>
            </w:pPr>
            <w:r>
              <w:t>18:1n-7</w:t>
            </w:r>
          </w:p>
        </w:tc>
        <w:tc>
          <w:tcPr>
            <w:tcW w:w="2011" w:type="dxa"/>
            <w:tcBorders>
              <w:top w:val="nil"/>
              <w:left w:val="nil"/>
              <w:bottom w:val="nil"/>
              <w:right w:val="nil"/>
            </w:tcBorders>
            <w:shd w:val="clear" w:color="auto" w:fill="auto"/>
          </w:tcPr>
          <w:p w:rsidR="00E2216A" w:rsidRDefault="00DD36C9">
            <w:pPr>
              <w:pStyle w:val="Compact"/>
            </w:pPr>
            <w:r>
              <w:t>-7.8 (-12.9, -2.4)*</w:t>
            </w:r>
          </w:p>
        </w:tc>
        <w:tc>
          <w:tcPr>
            <w:tcW w:w="2012" w:type="dxa"/>
            <w:tcBorders>
              <w:top w:val="nil"/>
              <w:left w:val="nil"/>
              <w:bottom w:val="nil"/>
              <w:right w:val="nil"/>
            </w:tcBorders>
            <w:shd w:val="clear" w:color="auto" w:fill="auto"/>
          </w:tcPr>
          <w:p w:rsidR="00E2216A" w:rsidRDefault="00DD36C9">
            <w:pPr>
              <w:pStyle w:val="Compact"/>
            </w:pPr>
            <w:r>
              <w:t>-8.5 (-13.5, -3.3)*</w:t>
            </w:r>
          </w:p>
        </w:tc>
        <w:tc>
          <w:tcPr>
            <w:tcW w:w="2099" w:type="dxa"/>
            <w:tcBorders>
              <w:top w:val="nil"/>
              <w:left w:val="nil"/>
              <w:bottom w:val="nil"/>
              <w:right w:val="nil"/>
            </w:tcBorders>
            <w:shd w:val="clear" w:color="auto" w:fill="auto"/>
          </w:tcPr>
          <w:p w:rsidR="00E2216A" w:rsidRDefault="00DD36C9">
            <w:pPr>
              <w:pStyle w:val="Compact"/>
            </w:pPr>
            <w:r>
              <w:t>-11.3 (-16.8, -5.5)*</w:t>
            </w:r>
          </w:p>
        </w:tc>
        <w:tc>
          <w:tcPr>
            <w:tcW w:w="1927" w:type="dxa"/>
            <w:tcBorders>
              <w:top w:val="nil"/>
              <w:left w:val="nil"/>
              <w:bottom w:val="nil"/>
              <w:right w:val="nil"/>
            </w:tcBorders>
            <w:shd w:val="clear" w:color="auto" w:fill="auto"/>
          </w:tcPr>
          <w:p w:rsidR="00E2216A" w:rsidRDefault="00DD36C9">
            <w:pPr>
              <w:pStyle w:val="Compact"/>
            </w:pPr>
            <w:r>
              <w:t>-6.5 (-9.5, -3.3)*</w:t>
            </w:r>
          </w:p>
        </w:tc>
      </w:tr>
      <w:tr w:rsidR="00E2216A">
        <w:tc>
          <w:tcPr>
            <w:tcW w:w="1311" w:type="dxa"/>
            <w:tcBorders>
              <w:top w:val="nil"/>
              <w:left w:val="nil"/>
              <w:bottom w:val="nil"/>
              <w:right w:val="nil"/>
            </w:tcBorders>
            <w:shd w:val="clear" w:color="auto" w:fill="auto"/>
          </w:tcPr>
          <w:p w:rsidR="00E2216A" w:rsidRDefault="00DD36C9">
            <w:pPr>
              <w:pStyle w:val="Compact"/>
            </w:pPr>
            <w:r>
              <w:lastRenderedPageBreak/>
              <w:t>18:2n-6</w:t>
            </w:r>
          </w:p>
        </w:tc>
        <w:tc>
          <w:tcPr>
            <w:tcW w:w="2011" w:type="dxa"/>
            <w:tcBorders>
              <w:top w:val="nil"/>
              <w:left w:val="nil"/>
              <w:bottom w:val="nil"/>
              <w:right w:val="nil"/>
            </w:tcBorders>
            <w:shd w:val="clear" w:color="auto" w:fill="auto"/>
          </w:tcPr>
          <w:p w:rsidR="00E2216A" w:rsidRDefault="00DD36C9">
            <w:pPr>
              <w:pStyle w:val="Compact"/>
            </w:pPr>
            <w:r>
              <w:t>-1.5 (-7.4, 4.9)</w:t>
            </w:r>
          </w:p>
        </w:tc>
        <w:tc>
          <w:tcPr>
            <w:tcW w:w="2012" w:type="dxa"/>
            <w:tcBorders>
              <w:top w:val="nil"/>
              <w:left w:val="nil"/>
              <w:bottom w:val="nil"/>
              <w:right w:val="nil"/>
            </w:tcBorders>
            <w:shd w:val="clear" w:color="auto" w:fill="auto"/>
          </w:tcPr>
          <w:p w:rsidR="00E2216A" w:rsidRDefault="00DD36C9">
            <w:pPr>
              <w:pStyle w:val="Compact"/>
            </w:pPr>
            <w:r>
              <w:t>-3.8 (-9.3, 2.0)</w:t>
            </w:r>
          </w:p>
        </w:tc>
        <w:tc>
          <w:tcPr>
            <w:tcW w:w="2099" w:type="dxa"/>
            <w:tcBorders>
              <w:top w:val="nil"/>
              <w:left w:val="nil"/>
              <w:bottom w:val="nil"/>
              <w:right w:val="nil"/>
            </w:tcBorders>
            <w:shd w:val="clear" w:color="auto" w:fill="auto"/>
          </w:tcPr>
          <w:p w:rsidR="00E2216A" w:rsidRDefault="00DD36C9">
            <w:pPr>
              <w:pStyle w:val="Compact"/>
            </w:pPr>
            <w:r>
              <w:t>-6.3 (-11.9, -0.3)</w:t>
            </w:r>
          </w:p>
        </w:tc>
        <w:tc>
          <w:tcPr>
            <w:tcW w:w="1927" w:type="dxa"/>
            <w:tcBorders>
              <w:top w:val="nil"/>
              <w:left w:val="nil"/>
              <w:bottom w:val="nil"/>
              <w:right w:val="nil"/>
            </w:tcBorders>
            <w:shd w:val="clear" w:color="auto" w:fill="auto"/>
          </w:tcPr>
          <w:p w:rsidR="00E2216A" w:rsidRDefault="00DD36C9">
            <w:pPr>
              <w:pStyle w:val="Compact"/>
            </w:pPr>
            <w:r>
              <w:t>-3.7 (-6.9, -0.5)</w:t>
            </w:r>
          </w:p>
        </w:tc>
      </w:tr>
      <w:tr w:rsidR="00E2216A">
        <w:tc>
          <w:tcPr>
            <w:tcW w:w="1311" w:type="dxa"/>
            <w:tcBorders>
              <w:top w:val="nil"/>
              <w:left w:val="nil"/>
              <w:bottom w:val="nil"/>
              <w:right w:val="nil"/>
            </w:tcBorders>
            <w:shd w:val="clear" w:color="auto" w:fill="auto"/>
          </w:tcPr>
          <w:p w:rsidR="00E2216A" w:rsidRDefault="00DD36C9">
            <w:pPr>
              <w:pStyle w:val="Compact"/>
            </w:pPr>
            <w:r>
              <w:t>18:3n-6</w:t>
            </w:r>
          </w:p>
        </w:tc>
        <w:tc>
          <w:tcPr>
            <w:tcW w:w="2011" w:type="dxa"/>
            <w:tcBorders>
              <w:top w:val="nil"/>
              <w:left w:val="nil"/>
              <w:bottom w:val="nil"/>
              <w:right w:val="nil"/>
            </w:tcBorders>
            <w:shd w:val="clear" w:color="auto" w:fill="auto"/>
          </w:tcPr>
          <w:p w:rsidR="00E2216A" w:rsidRDefault="00DD36C9">
            <w:pPr>
              <w:pStyle w:val="Compact"/>
            </w:pPr>
            <w:r>
              <w:t>-0.1 (-5.9, 6.1)</w:t>
            </w:r>
          </w:p>
        </w:tc>
        <w:tc>
          <w:tcPr>
            <w:tcW w:w="2012" w:type="dxa"/>
            <w:tcBorders>
              <w:top w:val="nil"/>
              <w:left w:val="nil"/>
              <w:bottom w:val="nil"/>
              <w:right w:val="nil"/>
            </w:tcBorders>
            <w:shd w:val="clear" w:color="auto" w:fill="auto"/>
          </w:tcPr>
          <w:p w:rsidR="00E2216A" w:rsidRDefault="00DD36C9">
            <w:pPr>
              <w:pStyle w:val="Compact"/>
            </w:pPr>
            <w:r>
              <w:t>-0.3 (-5.8, 5.6)</w:t>
            </w:r>
          </w:p>
        </w:tc>
        <w:tc>
          <w:tcPr>
            <w:tcW w:w="2099" w:type="dxa"/>
            <w:tcBorders>
              <w:top w:val="nil"/>
              <w:left w:val="nil"/>
              <w:bottom w:val="nil"/>
              <w:right w:val="nil"/>
            </w:tcBorders>
            <w:shd w:val="clear" w:color="auto" w:fill="auto"/>
          </w:tcPr>
          <w:p w:rsidR="00E2216A" w:rsidRDefault="00DD36C9">
            <w:pPr>
              <w:pStyle w:val="Compact"/>
            </w:pPr>
            <w:r>
              <w:t>-0.1 (-6.4, 6.6)</w:t>
            </w:r>
          </w:p>
        </w:tc>
        <w:tc>
          <w:tcPr>
            <w:tcW w:w="1927" w:type="dxa"/>
            <w:tcBorders>
              <w:top w:val="nil"/>
              <w:left w:val="nil"/>
              <w:bottom w:val="nil"/>
              <w:right w:val="nil"/>
            </w:tcBorders>
            <w:shd w:val="clear" w:color="auto" w:fill="auto"/>
          </w:tcPr>
          <w:p w:rsidR="00E2216A" w:rsidRDefault="00DD36C9">
            <w:pPr>
              <w:pStyle w:val="Compact"/>
            </w:pPr>
            <w:r>
              <w:t>-1.0 (-4.3, 2.5)</w:t>
            </w:r>
          </w:p>
        </w:tc>
      </w:tr>
      <w:tr w:rsidR="00E2216A">
        <w:tc>
          <w:tcPr>
            <w:tcW w:w="1311" w:type="dxa"/>
            <w:tcBorders>
              <w:top w:val="nil"/>
              <w:left w:val="nil"/>
              <w:bottom w:val="nil"/>
              <w:right w:val="nil"/>
            </w:tcBorders>
            <w:shd w:val="clear" w:color="auto" w:fill="auto"/>
          </w:tcPr>
          <w:p w:rsidR="00E2216A" w:rsidRDefault="00DD36C9">
            <w:pPr>
              <w:pStyle w:val="Compact"/>
            </w:pPr>
            <w:r>
              <w:t>20:2n-6</w:t>
            </w:r>
          </w:p>
        </w:tc>
        <w:tc>
          <w:tcPr>
            <w:tcW w:w="2011" w:type="dxa"/>
            <w:tcBorders>
              <w:top w:val="nil"/>
              <w:left w:val="nil"/>
              <w:bottom w:val="nil"/>
              <w:right w:val="nil"/>
            </w:tcBorders>
            <w:shd w:val="clear" w:color="auto" w:fill="auto"/>
          </w:tcPr>
          <w:p w:rsidR="00E2216A" w:rsidRDefault="00DD36C9">
            <w:pPr>
              <w:pStyle w:val="Compact"/>
            </w:pPr>
            <w:r>
              <w:t>-2.7 (-7.8, 2.8)</w:t>
            </w:r>
          </w:p>
        </w:tc>
        <w:tc>
          <w:tcPr>
            <w:tcW w:w="2012" w:type="dxa"/>
            <w:tcBorders>
              <w:top w:val="nil"/>
              <w:left w:val="nil"/>
              <w:bottom w:val="nil"/>
              <w:right w:val="nil"/>
            </w:tcBorders>
            <w:shd w:val="clear" w:color="auto" w:fill="auto"/>
          </w:tcPr>
          <w:p w:rsidR="00E2216A" w:rsidRDefault="00DD36C9">
            <w:pPr>
              <w:pStyle w:val="Compact"/>
            </w:pPr>
            <w:r>
              <w:t>-4.4 (-9.4, 0.9)</w:t>
            </w:r>
          </w:p>
        </w:tc>
        <w:tc>
          <w:tcPr>
            <w:tcW w:w="2099" w:type="dxa"/>
            <w:tcBorders>
              <w:top w:val="nil"/>
              <w:left w:val="nil"/>
              <w:bottom w:val="nil"/>
              <w:right w:val="nil"/>
            </w:tcBorders>
            <w:shd w:val="clear" w:color="auto" w:fill="auto"/>
          </w:tcPr>
          <w:p w:rsidR="00E2216A" w:rsidRDefault="00DD36C9">
            <w:pPr>
              <w:pStyle w:val="Compact"/>
            </w:pPr>
            <w:r>
              <w:t>-7.3 (-13.1, -1.1)</w:t>
            </w:r>
          </w:p>
        </w:tc>
        <w:tc>
          <w:tcPr>
            <w:tcW w:w="1927" w:type="dxa"/>
            <w:tcBorders>
              <w:top w:val="nil"/>
              <w:left w:val="nil"/>
              <w:bottom w:val="nil"/>
              <w:right w:val="nil"/>
            </w:tcBorders>
            <w:shd w:val="clear" w:color="auto" w:fill="auto"/>
          </w:tcPr>
          <w:p w:rsidR="00E2216A" w:rsidRDefault="00DD36C9">
            <w:pPr>
              <w:pStyle w:val="Compact"/>
            </w:pPr>
            <w:r>
              <w:t>-4.3 (-7.4, -1.0)</w:t>
            </w:r>
          </w:p>
        </w:tc>
      </w:tr>
      <w:tr w:rsidR="00E2216A">
        <w:tc>
          <w:tcPr>
            <w:tcW w:w="1311" w:type="dxa"/>
            <w:tcBorders>
              <w:top w:val="nil"/>
              <w:left w:val="nil"/>
              <w:bottom w:val="nil"/>
              <w:right w:val="nil"/>
            </w:tcBorders>
            <w:shd w:val="clear" w:color="auto" w:fill="auto"/>
          </w:tcPr>
          <w:p w:rsidR="00E2216A" w:rsidRDefault="00DD36C9">
            <w:pPr>
              <w:pStyle w:val="Compact"/>
            </w:pPr>
            <w:r>
              <w:t>20:3n-6</w:t>
            </w:r>
          </w:p>
        </w:tc>
        <w:tc>
          <w:tcPr>
            <w:tcW w:w="2011" w:type="dxa"/>
            <w:tcBorders>
              <w:top w:val="nil"/>
              <w:left w:val="nil"/>
              <w:bottom w:val="nil"/>
              <w:right w:val="nil"/>
            </w:tcBorders>
            <w:shd w:val="clear" w:color="auto" w:fill="auto"/>
          </w:tcPr>
          <w:p w:rsidR="00E2216A" w:rsidRDefault="00DD36C9">
            <w:pPr>
              <w:pStyle w:val="Compact"/>
            </w:pPr>
            <w:r>
              <w:t>-1.7 (-6.0, 2.9)</w:t>
            </w:r>
          </w:p>
        </w:tc>
        <w:tc>
          <w:tcPr>
            <w:tcW w:w="2012" w:type="dxa"/>
            <w:tcBorders>
              <w:top w:val="nil"/>
              <w:left w:val="nil"/>
              <w:bottom w:val="nil"/>
              <w:right w:val="nil"/>
            </w:tcBorders>
            <w:shd w:val="clear" w:color="auto" w:fill="auto"/>
          </w:tcPr>
          <w:p w:rsidR="00E2216A" w:rsidRDefault="00DD36C9">
            <w:pPr>
              <w:pStyle w:val="Compact"/>
            </w:pPr>
            <w:r>
              <w:t>-2.6 (-7.1, 2.1)</w:t>
            </w:r>
          </w:p>
        </w:tc>
        <w:tc>
          <w:tcPr>
            <w:tcW w:w="2099" w:type="dxa"/>
            <w:tcBorders>
              <w:top w:val="nil"/>
              <w:left w:val="nil"/>
              <w:bottom w:val="nil"/>
              <w:right w:val="nil"/>
            </w:tcBorders>
            <w:shd w:val="clear" w:color="auto" w:fill="auto"/>
          </w:tcPr>
          <w:p w:rsidR="00E2216A" w:rsidRDefault="00DD36C9">
            <w:pPr>
              <w:pStyle w:val="Compact"/>
            </w:pPr>
            <w:r>
              <w:t>-1.4 (-6.4, 3.9)</w:t>
            </w:r>
          </w:p>
        </w:tc>
        <w:tc>
          <w:tcPr>
            <w:tcW w:w="1927" w:type="dxa"/>
            <w:tcBorders>
              <w:top w:val="nil"/>
              <w:left w:val="nil"/>
              <w:bottom w:val="nil"/>
              <w:right w:val="nil"/>
            </w:tcBorders>
            <w:shd w:val="clear" w:color="auto" w:fill="auto"/>
          </w:tcPr>
          <w:p w:rsidR="00E2216A" w:rsidRDefault="00DD36C9">
            <w:pPr>
              <w:pStyle w:val="Compact"/>
            </w:pPr>
            <w:r>
              <w:t>-1.5 (-4.1, 1.1)</w:t>
            </w:r>
          </w:p>
        </w:tc>
      </w:tr>
      <w:tr w:rsidR="00E2216A">
        <w:tc>
          <w:tcPr>
            <w:tcW w:w="1311" w:type="dxa"/>
            <w:tcBorders>
              <w:top w:val="nil"/>
              <w:left w:val="nil"/>
              <w:bottom w:val="nil"/>
              <w:right w:val="nil"/>
            </w:tcBorders>
            <w:shd w:val="clear" w:color="auto" w:fill="auto"/>
          </w:tcPr>
          <w:p w:rsidR="00E2216A" w:rsidRDefault="00DD36C9">
            <w:pPr>
              <w:pStyle w:val="Compact"/>
            </w:pPr>
            <w:r>
              <w:t>20:4n-6</w:t>
            </w:r>
          </w:p>
        </w:tc>
        <w:tc>
          <w:tcPr>
            <w:tcW w:w="2011" w:type="dxa"/>
            <w:tcBorders>
              <w:top w:val="nil"/>
              <w:left w:val="nil"/>
              <w:bottom w:val="nil"/>
              <w:right w:val="nil"/>
            </w:tcBorders>
            <w:shd w:val="clear" w:color="auto" w:fill="auto"/>
          </w:tcPr>
          <w:p w:rsidR="00E2216A" w:rsidRDefault="00DD36C9">
            <w:pPr>
              <w:pStyle w:val="Compact"/>
            </w:pPr>
            <w:r>
              <w:t>-4.8 (-9.5, 0.1)</w:t>
            </w:r>
          </w:p>
        </w:tc>
        <w:tc>
          <w:tcPr>
            <w:tcW w:w="2012" w:type="dxa"/>
            <w:tcBorders>
              <w:top w:val="nil"/>
              <w:left w:val="nil"/>
              <w:bottom w:val="nil"/>
              <w:right w:val="nil"/>
            </w:tcBorders>
            <w:shd w:val="clear" w:color="auto" w:fill="auto"/>
          </w:tcPr>
          <w:p w:rsidR="00E2216A" w:rsidRDefault="00DD36C9">
            <w:pPr>
              <w:pStyle w:val="Compact"/>
            </w:pPr>
            <w:r>
              <w:t>-6.1 (-10.6, -1.3)</w:t>
            </w:r>
          </w:p>
        </w:tc>
        <w:tc>
          <w:tcPr>
            <w:tcW w:w="2099" w:type="dxa"/>
            <w:tcBorders>
              <w:top w:val="nil"/>
              <w:left w:val="nil"/>
              <w:bottom w:val="nil"/>
              <w:right w:val="nil"/>
            </w:tcBorders>
            <w:shd w:val="clear" w:color="auto" w:fill="auto"/>
          </w:tcPr>
          <w:p w:rsidR="00E2216A" w:rsidRDefault="00DD36C9">
            <w:pPr>
              <w:pStyle w:val="Compact"/>
            </w:pPr>
            <w:r>
              <w:t>-6.0 (-12.9, 1.5)</w:t>
            </w:r>
          </w:p>
        </w:tc>
        <w:tc>
          <w:tcPr>
            <w:tcW w:w="1927" w:type="dxa"/>
            <w:tcBorders>
              <w:top w:val="nil"/>
              <w:left w:val="nil"/>
              <w:bottom w:val="nil"/>
              <w:right w:val="nil"/>
            </w:tcBorders>
            <w:shd w:val="clear" w:color="auto" w:fill="auto"/>
          </w:tcPr>
          <w:p w:rsidR="00E2216A" w:rsidRDefault="00DD36C9">
            <w:pPr>
              <w:pStyle w:val="Compact"/>
            </w:pPr>
            <w:r>
              <w:t>-3.6 (-7.4, 0.5)</w:t>
            </w:r>
          </w:p>
        </w:tc>
      </w:tr>
      <w:tr w:rsidR="00E2216A">
        <w:tc>
          <w:tcPr>
            <w:tcW w:w="1311" w:type="dxa"/>
            <w:tcBorders>
              <w:top w:val="nil"/>
              <w:left w:val="nil"/>
              <w:bottom w:val="nil"/>
              <w:right w:val="nil"/>
            </w:tcBorders>
            <w:shd w:val="clear" w:color="auto" w:fill="auto"/>
          </w:tcPr>
          <w:p w:rsidR="00E2216A" w:rsidRDefault="00DD36C9">
            <w:pPr>
              <w:pStyle w:val="Compact"/>
            </w:pPr>
            <w:r>
              <w:t>22:4n-6</w:t>
            </w:r>
          </w:p>
        </w:tc>
        <w:tc>
          <w:tcPr>
            <w:tcW w:w="2011" w:type="dxa"/>
            <w:tcBorders>
              <w:top w:val="nil"/>
              <w:left w:val="nil"/>
              <w:bottom w:val="nil"/>
              <w:right w:val="nil"/>
            </w:tcBorders>
            <w:shd w:val="clear" w:color="auto" w:fill="auto"/>
          </w:tcPr>
          <w:p w:rsidR="00E2216A" w:rsidRDefault="00DD36C9">
            <w:pPr>
              <w:pStyle w:val="Compact"/>
            </w:pPr>
            <w:r>
              <w:t>-7.3 (-11.9, -2.5)*</w:t>
            </w:r>
          </w:p>
        </w:tc>
        <w:tc>
          <w:tcPr>
            <w:tcW w:w="2012" w:type="dxa"/>
            <w:tcBorders>
              <w:top w:val="nil"/>
              <w:left w:val="nil"/>
              <w:bottom w:val="nil"/>
              <w:right w:val="nil"/>
            </w:tcBorders>
            <w:shd w:val="clear" w:color="auto" w:fill="auto"/>
          </w:tcPr>
          <w:p w:rsidR="00E2216A" w:rsidRDefault="00DD36C9">
            <w:pPr>
              <w:pStyle w:val="Compact"/>
            </w:pPr>
            <w:r>
              <w:t>-8.0 (-12.6, -3.3)*</w:t>
            </w:r>
          </w:p>
        </w:tc>
        <w:tc>
          <w:tcPr>
            <w:tcW w:w="2099" w:type="dxa"/>
            <w:tcBorders>
              <w:top w:val="nil"/>
              <w:left w:val="nil"/>
              <w:bottom w:val="nil"/>
              <w:right w:val="nil"/>
            </w:tcBorders>
            <w:shd w:val="clear" w:color="auto" w:fill="auto"/>
          </w:tcPr>
          <w:p w:rsidR="00E2216A" w:rsidRDefault="00DD36C9">
            <w:pPr>
              <w:pStyle w:val="Compact"/>
            </w:pPr>
            <w:r>
              <w:t>2.7 (-3.8, 9.6)</w:t>
            </w:r>
          </w:p>
        </w:tc>
        <w:tc>
          <w:tcPr>
            <w:tcW w:w="1927" w:type="dxa"/>
            <w:tcBorders>
              <w:top w:val="nil"/>
              <w:left w:val="nil"/>
              <w:bottom w:val="nil"/>
              <w:right w:val="nil"/>
            </w:tcBorders>
            <w:shd w:val="clear" w:color="auto" w:fill="auto"/>
          </w:tcPr>
          <w:p w:rsidR="00E2216A" w:rsidRDefault="00DD36C9">
            <w:pPr>
              <w:pStyle w:val="Compact"/>
            </w:pPr>
            <w:r>
              <w:t>0.7 (-2.7, 4.2)</w:t>
            </w:r>
          </w:p>
        </w:tc>
      </w:tr>
      <w:tr w:rsidR="00E2216A">
        <w:tc>
          <w:tcPr>
            <w:tcW w:w="1311" w:type="dxa"/>
            <w:tcBorders>
              <w:top w:val="nil"/>
              <w:left w:val="nil"/>
              <w:bottom w:val="nil"/>
              <w:right w:val="nil"/>
            </w:tcBorders>
            <w:shd w:val="clear" w:color="auto" w:fill="auto"/>
          </w:tcPr>
          <w:p w:rsidR="00E2216A" w:rsidRDefault="00DD36C9">
            <w:pPr>
              <w:pStyle w:val="Compact"/>
            </w:pPr>
            <w:r>
              <w:t>18:3n-3</w:t>
            </w:r>
          </w:p>
        </w:tc>
        <w:tc>
          <w:tcPr>
            <w:tcW w:w="2011" w:type="dxa"/>
            <w:tcBorders>
              <w:top w:val="nil"/>
              <w:left w:val="nil"/>
              <w:bottom w:val="nil"/>
              <w:right w:val="nil"/>
            </w:tcBorders>
            <w:shd w:val="clear" w:color="auto" w:fill="auto"/>
          </w:tcPr>
          <w:p w:rsidR="00E2216A" w:rsidRDefault="00DD36C9">
            <w:pPr>
              <w:pStyle w:val="Compact"/>
            </w:pPr>
            <w:r>
              <w:t>0.7 (-5.4, 7.1)</w:t>
            </w:r>
          </w:p>
        </w:tc>
        <w:tc>
          <w:tcPr>
            <w:tcW w:w="2012" w:type="dxa"/>
            <w:tcBorders>
              <w:top w:val="nil"/>
              <w:left w:val="nil"/>
              <w:bottom w:val="nil"/>
              <w:right w:val="nil"/>
            </w:tcBorders>
            <w:shd w:val="clear" w:color="auto" w:fill="auto"/>
          </w:tcPr>
          <w:p w:rsidR="00E2216A" w:rsidRDefault="00DD36C9">
            <w:pPr>
              <w:pStyle w:val="Compact"/>
            </w:pPr>
            <w:r>
              <w:t>-2.1 (-7.8, 4.0)</w:t>
            </w:r>
          </w:p>
        </w:tc>
        <w:tc>
          <w:tcPr>
            <w:tcW w:w="2099" w:type="dxa"/>
            <w:tcBorders>
              <w:top w:val="nil"/>
              <w:left w:val="nil"/>
              <w:bottom w:val="nil"/>
              <w:right w:val="nil"/>
            </w:tcBorders>
            <w:shd w:val="clear" w:color="auto" w:fill="auto"/>
          </w:tcPr>
          <w:p w:rsidR="00E2216A" w:rsidRDefault="00DD36C9">
            <w:pPr>
              <w:pStyle w:val="Compact"/>
            </w:pPr>
            <w:r>
              <w:t>-4.2 (-9.9, 1.8)</w:t>
            </w:r>
          </w:p>
        </w:tc>
        <w:tc>
          <w:tcPr>
            <w:tcW w:w="1927" w:type="dxa"/>
            <w:tcBorders>
              <w:top w:val="nil"/>
              <w:left w:val="nil"/>
              <w:bottom w:val="nil"/>
              <w:right w:val="nil"/>
            </w:tcBorders>
            <w:shd w:val="clear" w:color="auto" w:fill="auto"/>
          </w:tcPr>
          <w:p w:rsidR="00E2216A" w:rsidRDefault="00DD36C9">
            <w:pPr>
              <w:pStyle w:val="Compact"/>
            </w:pPr>
            <w:r>
              <w:t>-2.7 (-5.9, 0.6)</w:t>
            </w:r>
          </w:p>
        </w:tc>
      </w:tr>
      <w:tr w:rsidR="00E2216A">
        <w:tc>
          <w:tcPr>
            <w:tcW w:w="1311" w:type="dxa"/>
            <w:tcBorders>
              <w:top w:val="nil"/>
              <w:left w:val="nil"/>
              <w:bottom w:val="nil"/>
              <w:right w:val="nil"/>
            </w:tcBorders>
            <w:shd w:val="clear" w:color="auto" w:fill="auto"/>
          </w:tcPr>
          <w:p w:rsidR="00E2216A" w:rsidRDefault="00DD36C9">
            <w:pPr>
              <w:pStyle w:val="Compact"/>
            </w:pPr>
            <w:r>
              <w:t>20:5n-3</w:t>
            </w:r>
          </w:p>
        </w:tc>
        <w:tc>
          <w:tcPr>
            <w:tcW w:w="2011" w:type="dxa"/>
            <w:tcBorders>
              <w:top w:val="nil"/>
              <w:left w:val="nil"/>
              <w:bottom w:val="nil"/>
              <w:right w:val="nil"/>
            </w:tcBorders>
            <w:shd w:val="clear" w:color="auto" w:fill="auto"/>
          </w:tcPr>
          <w:p w:rsidR="00E2216A" w:rsidRDefault="00DD36C9">
            <w:pPr>
              <w:pStyle w:val="Compact"/>
            </w:pPr>
            <w:r>
              <w:t>12.0 (5.1, 19.3)*</w:t>
            </w:r>
          </w:p>
        </w:tc>
        <w:tc>
          <w:tcPr>
            <w:tcW w:w="2012" w:type="dxa"/>
            <w:tcBorders>
              <w:top w:val="nil"/>
              <w:left w:val="nil"/>
              <w:bottom w:val="nil"/>
              <w:right w:val="nil"/>
            </w:tcBorders>
            <w:shd w:val="clear" w:color="auto" w:fill="auto"/>
          </w:tcPr>
          <w:p w:rsidR="00E2216A" w:rsidRDefault="00DD36C9">
            <w:pPr>
              <w:pStyle w:val="Compact"/>
            </w:pPr>
            <w:r>
              <w:t>8.4 (1.9, 15.2)</w:t>
            </w:r>
          </w:p>
        </w:tc>
        <w:tc>
          <w:tcPr>
            <w:tcW w:w="2099" w:type="dxa"/>
            <w:tcBorders>
              <w:top w:val="nil"/>
              <w:left w:val="nil"/>
              <w:bottom w:val="nil"/>
              <w:right w:val="nil"/>
            </w:tcBorders>
            <w:shd w:val="clear" w:color="auto" w:fill="auto"/>
          </w:tcPr>
          <w:p w:rsidR="00E2216A" w:rsidRDefault="00DD36C9">
            <w:pPr>
              <w:pStyle w:val="Compact"/>
            </w:pPr>
            <w:r>
              <w:t>3.9 (-2.5, 10.6)</w:t>
            </w:r>
          </w:p>
        </w:tc>
        <w:tc>
          <w:tcPr>
            <w:tcW w:w="1927" w:type="dxa"/>
            <w:tcBorders>
              <w:top w:val="nil"/>
              <w:left w:val="nil"/>
              <w:bottom w:val="nil"/>
              <w:right w:val="nil"/>
            </w:tcBorders>
            <w:shd w:val="clear" w:color="auto" w:fill="auto"/>
          </w:tcPr>
          <w:p w:rsidR="00E2216A" w:rsidRDefault="00DD36C9">
            <w:pPr>
              <w:pStyle w:val="Compact"/>
            </w:pPr>
            <w:r>
              <w:t>1.2 (-1.9, 4.4)</w:t>
            </w:r>
          </w:p>
        </w:tc>
      </w:tr>
      <w:tr w:rsidR="00E2216A">
        <w:tc>
          <w:tcPr>
            <w:tcW w:w="1311" w:type="dxa"/>
            <w:tcBorders>
              <w:top w:val="nil"/>
              <w:left w:val="nil"/>
              <w:bottom w:val="nil"/>
              <w:right w:val="nil"/>
            </w:tcBorders>
            <w:shd w:val="clear" w:color="auto" w:fill="auto"/>
          </w:tcPr>
          <w:p w:rsidR="00E2216A" w:rsidRDefault="00DD36C9">
            <w:pPr>
              <w:pStyle w:val="Compact"/>
            </w:pPr>
            <w:r>
              <w:t>22:5n-3</w:t>
            </w:r>
          </w:p>
        </w:tc>
        <w:tc>
          <w:tcPr>
            <w:tcW w:w="2011" w:type="dxa"/>
            <w:tcBorders>
              <w:top w:val="nil"/>
              <w:left w:val="nil"/>
              <w:bottom w:val="nil"/>
              <w:right w:val="nil"/>
            </w:tcBorders>
            <w:shd w:val="clear" w:color="auto" w:fill="auto"/>
          </w:tcPr>
          <w:p w:rsidR="00E2216A" w:rsidRDefault="00DD36C9">
            <w:pPr>
              <w:pStyle w:val="Compact"/>
            </w:pPr>
            <w:r>
              <w:t>-3.8 (-8.7, 1.4)</w:t>
            </w:r>
          </w:p>
        </w:tc>
        <w:tc>
          <w:tcPr>
            <w:tcW w:w="2012" w:type="dxa"/>
            <w:tcBorders>
              <w:top w:val="nil"/>
              <w:left w:val="nil"/>
              <w:bottom w:val="nil"/>
              <w:right w:val="nil"/>
            </w:tcBorders>
            <w:shd w:val="clear" w:color="auto" w:fill="auto"/>
          </w:tcPr>
          <w:p w:rsidR="00E2216A" w:rsidRDefault="00DD36C9">
            <w:pPr>
              <w:pStyle w:val="Compact"/>
            </w:pPr>
            <w:r>
              <w:t>-4.4 (-9.3, 0.8)</w:t>
            </w:r>
          </w:p>
        </w:tc>
        <w:tc>
          <w:tcPr>
            <w:tcW w:w="2099" w:type="dxa"/>
            <w:tcBorders>
              <w:top w:val="nil"/>
              <w:left w:val="nil"/>
              <w:bottom w:val="nil"/>
              <w:right w:val="nil"/>
            </w:tcBorders>
            <w:shd w:val="clear" w:color="auto" w:fill="auto"/>
          </w:tcPr>
          <w:p w:rsidR="00E2216A" w:rsidRDefault="00DD36C9">
            <w:pPr>
              <w:pStyle w:val="Compact"/>
            </w:pPr>
            <w:r>
              <w:t>-5.6 (-11.5, 0.7)</w:t>
            </w:r>
          </w:p>
        </w:tc>
        <w:tc>
          <w:tcPr>
            <w:tcW w:w="1927" w:type="dxa"/>
            <w:tcBorders>
              <w:top w:val="nil"/>
              <w:left w:val="nil"/>
              <w:bottom w:val="nil"/>
              <w:right w:val="nil"/>
            </w:tcBorders>
            <w:shd w:val="clear" w:color="auto" w:fill="auto"/>
          </w:tcPr>
          <w:p w:rsidR="00E2216A" w:rsidRDefault="00DD36C9">
            <w:pPr>
              <w:pStyle w:val="Compact"/>
            </w:pPr>
            <w:r>
              <w:t>-3.6 (-7.0, -0.1)</w:t>
            </w:r>
          </w:p>
        </w:tc>
      </w:tr>
      <w:tr w:rsidR="00E2216A">
        <w:tc>
          <w:tcPr>
            <w:tcW w:w="1311" w:type="dxa"/>
            <w:tcBorders>
              <w:top w:val="nil"/>
              <w:left w:val="nil"/>
              <w:bottom w:val="nil"/>
              <w:right w:val="nil"/>
            </w:tcBorders>
            <w:shd w:val="clear" w:color="auto" w:fill="auto"/>
          </w:tcPr>
          <w:p w:rsidR="00E2216A" w:rsidRDefault="00DD36C9">
            <w:pPr>
              <w:pStyle w:val="Compact"/>
            </w:pPr>
            <w:r>
              <w:t>22:6n-3</w:t>
            </w:r>
          </w:p>
        </w:tc>
        <w:tc>
          <w:tcPr>
            <w:tcW w:w="2011" w:type="dxa"/>
            <w:tcBorders>
              <w:top w:val="nil"/>
              <w:left w:val="nil"/>
              <w:bottom w:val="nil"/>
              <w:right w:val="nil"/>
            </w:tcBorders>
            <w:shd w:val="clear" w:color="auto" w:fill="auto"/>
          </w:tcPr>
          <w:p w:rsidR="00E2216A" w:rsidRDefault="00DD36C9">
            <w:pPr>
              <w:pStyle w:val="Compact"/>
            </w:pPr>
            <w:r>
              <w:t>-0.4 (-5.1, 4.6)</w:t>
            </w:r>
          </w:p>
        </w:tc>
        <w:tc>
          <w:tcPr>
            <w:tcW w:w="2012" w:type="dxa"/>
            <w:tcBorders>
              <w:top w:val="nil"/>
              <w:left w:val="nil"/>
              <w:bottom w:val="nil"/>
              <w:right w:val="nil"/>
            </w:tcBorders>
            <w:shd w:val="clear" w:color="auto" w:fill="auto"/>
          </w:tcPr>
          <w:p w:rsidR="00E2216A" w:rsidRDefault="00DD36C9">
            <w:pPr>
              <w:pStyle w:val="Compact"/>
            </w:pPr>
            <w:r>
              <w:t>-3.3 (-8.2, 1.8)</w:t>
            </w:r>
          </w:p>
        </w:tc>
        <w:tc>
          <w:tcPr>
            <w:tcW w:w="2099" w:type="dxa"/>
            <w:tcBorders>
              <w:top w:val="nil"/>
              <w:left w:val="nil"/>
              <w:bottom w:val="nil"/>
              <w:right w:val="nil"/>
            </w:tcBorders>
            <w:shd w:val="clear" w:color="auto" w:fill="auto"/>
          </w:tcPr>
          <w:p w:rsidR="00E2216A" w:rsidRDefault="00DD36C9">
            <w:pPr>
              <w:pStyle w:val="Compact"/>
            </w:pPr>
            <w:r>
              <w:t>-1.2 (-6.4, 4.3)</w:t>
            </w:r>
          </w:p>
        </w:tc>
        <w:tc>
          <w:tcPr>
            <w:tcW w:w="1927" w:type="dxa"/>
            <w:tcBorders>
              <w:top w:val="nil"/>
              <w:left w:val="nil"/>
              <w:bottom w:val="nil"/>
              <w:right w:val="nil"/>
            </w:tcBorders>
            <w:shd w:val="clear" w:color="auto" w:fill="auto"/>
          </w:tcPr>
          <w:p w:rsidR="00E2216A" w:rsidRDefault="00DD36C9">
            <w:pPr>
              <w:pStyle w:val="Compact"/>
            </w:pPr>
            <w:r>
              <w:t>-1.5 (-4.4, 1.4)</w:t>
            </w:r>
          </w:p>
        </w:tc>
      </w:tr>
    </w:tbl>
    <w:p w:rsidR="00E2216A" w:rsidRDefault="00E2216A"/>
    <w:p w:rsidR="00E2216A" w:rsidRDefault="00DD36C9">
      <w:pPr>
        <w:pageBreakBefore/>
      </w:pPr>
      <w:r>
        <w:rPr>
          <w:noProof/>
          <w:lang w:val="en-CA" w:eastAsia="en-CA"/>
        </w:rPr>
        <w:lastRenderedPageBreak/>
        <w:drawing>
          <wp:inline distT="0" distB="0" distL="114935" distR="114935">
            <wp:extent cx="5943600" cy="5094605"/>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3"/>
                    <a:stretch>
                      <a:fillRect/>
                    </a:stretch>
                  </pic:blipFill>
                  <pic:spPr bwMode="auto">
                    <a:xfrm>
                      <a:off x="0" y="0"/>
                      <a:ext cx="5943600" cy="5094605"/>
                    </a:xfrm>
                    <a:prstGeom prst="rect">
                      <a:avLst/>
                    </a:prstGeom>
                    <a:noFill/>
                    <a:ln w="9525">
                      <a:noFill/>
                      <a:miter lim="800000"/>
                      <a:headEnd/>
                      <a:tailEnd/>
                    </a:ln>
                  </pic:spPr>
                </pic:pic>
              </a:graphicData>
            </a:graphic>
          </wp:inline>
        </w:drawing>
      </w:r>
    </w:p>
    <w:p w:rsidR="00E2216A" w:rsidRDefault="00DD36C9">
      <w:pPr>
        <w:pStyle w:val="ImageCaption"/>
      </w:pPr>
      <w:r>
        <w:t>Supplemental Figure S4: Latent class mixed model (LCMM) analysis to identify individual classes of trajectories for log(ISSI-2) over the 6 years in the PROMISE cohort. LCMM is a technique that identifies groups of participants that share a similar underlying trajectory in beta-cell function over the 6 years (e.g. no change compared to declines in ISSI-2). Red lines indicate individuals with a high beta-cell function who stayed high, green represents those in the middle, and blue represents those who had the lowest beta-cell function.</w:t>
      </w:r>
    </w:p>
    <w:p w:rsidR="00E2216A" w:rsidRDefault="00DD36C9">
      <w:r>
        <w:rPr>
          <w:noProof/>
          <w:lang w:val="en-CA" w:eastAsia="en-CA"/>
        </w:rPr>
        <w:lastRenderedPageBreak/>
        <w:drawing>
          <wp:inline distT="0" distB="0" distL="114935" distR="114935">
            <wp:extent cx="5943600" cy="5094605"/>
            <wp:effectExtent l="0" t="0" r="0" b="0"/>
            <wp:docPr id="7" name="Picture" descr="Supplemental Figure S 5: Clustering of extracted components from the partial least squares discriminant analysis (PLS-DA) on the classes extracted from the latent class mixed model (LCMM) in 463 participants from the baseline PROMISE visit (2004-2006). See the Supplemental Methods for a description of PLS-DA and interpreting this plot. The percent explained variance of each component is shown in brackets on each axis. Red, green, and blue lines indicate participants classified as high, middle, and low for beta-cell function, respectively, from the LCMM analysis. See Supplemental Figure S 9 for an example plot showing good discriminatory ability between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Supplemental Figure S 5: Clustering of extracted components from the partial least squares discriminant analysis (PLS-DA) on the classes extracted from the latent class mixed model (LCMM) in 463 participants from the baseline PROMISE visit (2004-2006). See the Supplemental Methods for a description of PLS-DA and interpreting this plot. The percent explained variance of each component is shown in brackets on each axis. Red, green, and blue lines indicate participants classified as high, middle, and low for beta-cell function, respectively, from the LCMM analysis. See Supplemental Figure S 9 for an example plot showing good discriminatory ability between groups."/>
                    <pic:cNvPicPr>
                      <a:picLocks noChangeAspect="1" noChangeArrowheads="1"/>
                    </pic:cNvPicPr>
                  </pic:nvPicPr>
                  <pic:blipFill>
                    <a:blip r:embed="rId14"/>
                    <a:stretch>
                      <a:fillRect/>
                    </a:stretch>
                  </pic:blipFill>
                  <pic:spPr bwMode="auto">
                    <a:xfrm>
                      <a:off x="0" y="0"/>
                      <a:ext cx="5943600" cy="5094605"/>
                    </a:xfrm>
                    <a:prstGeom prst="rect">
                      <a:avLst/>
                    </a:prstGeom>
                    <a:noFill/>
                    <a:ln w="9525">
                      <a:noFill/>
                      <a:miter lim="800000"/>
                      <a:headEnd/>
                      <a:tailEnd/>
                    </a:ln>
                  </pic:spPr>
                </pic:pic>
              </a:graphicData>
            </a:graphic>
          </wp:inline>
        </w:drawing>
      </w:r>
    </w:p>
    <w:p w:rsidR="00E2216A" w:rsidRDefault="00DD36C9">
      <w:pPr>
        <w:pStyle w:val="ImageCaption"/>
      </w:pPr>
      <w:r>
        <w:t xml:space="preserve">Supplemental Figure S5: Clustering of extracted components from the partial least squares discriminant analysis (PLS-DA) on the classes extracted from the latent class mixed model (LCMM) in 463 participants from the baseline PROMISE visit (2004-2006). See the Supplemental Methods for a description of PLS-DA and interpreting this plot. The percent explained variance of each component is shown in brackets on each axis. Red, green, and blue lines indicate participants classified as high, middle, and low for beta-cell function, respectively, from the LCMM analysis. See Supplemental Figure S9 for </w:t>
      </w:r>
      <w:commentRangeStart w:id="43"/>
      <w:r>
        <w:t xml:space="preserve">an example </w:t>
      </w:r>
      <w:commentRangeEnd w:id="43"/>
      <w:r w:rsidR="00CA72D6">
        <w:rPr>
          <w:rStyle w:val="CommentReference"/>
          <w:i w:val="0"/>
        </w:rPr>
        <w:commentReference w:id="43"/>
      </w:r>
      <w:r>
        <w:t>plot showing good discriminatory ability between groups.</w:t>
      </w:r>
    </w:p>
    <w:p w:rsidR="00E2216A" w:rsidRDefault="00DD36C9">
      <w:r>
        <w:rPr>
          <w:noProof/>
          <w:lang w:val="en-CA" w:eastAsia="en-CA"/>
        </w:rPr>
        <w:lastRenderedPageBreak/>
        <w:drawing>
          <wp:inline distT="0" distB="0" distL="114935" distR="114935">
            <wp:extent cx="5943600" cy="5943600"/>
            <wp:effectExtent l="0" t="0" r="0" b="0"/>
            <wp:docPr id="8" name="Picture" descr="Supplemental Figure S 6: Pattern loadings from partial least squares discriminant analysis (PLS-DA) to identify potential clusters of NEFA composition within the classes extracted from the latent class mixed model in 463 participants from the baseline PROMISE visit (2004-2006). The percent explained variance of each component is shown in brackets on each axis. The solid line represents an explained variance of 100% while the dashed line represents an explained variance of 50%. See the Supplemental Methods for a description of PLS-DA and an explanation of interpreting this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Supplemental Figure S 6: Pattern loadings from partial least squares discriminant analysis (PLS-DA) to identify potential clusters of NEFA composition within the classes extracted from the latent class mixed model in 463 participants from the baseline PROMISE visit (2004-2006). The percent explained variance of each component is shown in brackets on each axis. The solid line represents an explained variance of 100% while the dashed line represents an explained variance of 50%. See the Supplemental Methods for a description of PLS-DA and an explanation of interpreting this plot."/>
                    <pic:cNvPicPr>
                      <a:picLocks noChangeAspect="1" noChangeArrowheads="1"/>
                    </pic:cNvPicPr>
                  </pic:nvPicPr>
                  <pic:blipFill>
                    <a:blip r:embed="rId15"/>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E2216A" w:rsidRDefault="00DD36C9">
      <w:pPr>
        <w:pStyle w:val="ImageCaption"/>
      </w:pPr>
      <w:r>
        <w:t xml:space="preserve">Supplemental Figure S6: Pattern loadings from partial least squares discriminant analysis (PLS-DA) to identify potential clusters of NEFA composition within the classes extracted from the latent class mixed model in 463 participants from the baseline PROMISE visit (2004-2006). The percent explained variance of each component is shown in brackets on each axis. The solid line represents an explained variance of 100% while the dashed line represents an explained </w:t>
      </w:r>
      <w:r>
        <w:lastRenderedPageBreak/>
        <w:t>variance of 50%. See the Supplemental Methods for a description of PLS-DA and an explanation of interpreting this plot.</w:t>
      </w:r>
    </w:p>
    <w:p w:rsidR="00E2216A" w:rsidRDefault="00DD36C9">
      <w:r>
        <w:rPr>
          <w:noProof/>
          <w:lang w:val="en-CA" w:eastAsia="en-CA"/>
        </w:rPr>
        <w:drawing>
          <wp:inline distT="0" distB="0" distL="114935" distR="114935">
            <wp:extent cx="5943600" cy="5094605"/>
            <wp:effectExtent l="0" t="0" r="0" b="0"/>
            <wp:docPr id="9" name="Picture" descr="Supplemental Figure S 7: Clustering of extracted components from the partial least squares discriminant analysis for dysglycemia (IFG, IGT, DM) conversion status over the 6-years in the participants from the baseline PROMISE visit (2004-2006). See the Supplemental Methods for a description of PLS-DA and interpreting this plot. The percent explained variance of each component is shown in brackets on each axis. Blue lines indicate dysglycemia conversion or maintanence and red lines indicate no dysglycemia status. See Supplemental Figure S 9 for an example plot showing good discriminatory ability between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Supplemental Figure S 7: Clustering of extracted components from the partial least squares discriminant analysis for dysglycemia (IFG, IGT, DM) conversion status over the 6-years in the participants from the baseline PROMISE visit (2004-2006). See the Supplemental Methods for a description of PLS-DA and interpreting this plot. The percent explained variance of each component is shown in brackets on each axis. Blue lines indicate dysglycemia conversion or maintanence and red lines indicate no dysglycemia status. See Supplemental Figure S 9 for an example plot showing good discriminatory ability between groups."/>
                    <pic:cNvPicPr>
                      <a:picLocks noChangeAspect="1" noChangeArrowheads="1"/>
                    </pic:cNvPicPr>
                  </pic:nvPicPr>
                  <pic:blipFill>
                    <a:blip r:embed="rId16"/>
                    <a:stretch>
                      <a:fillRect/>
                    </a:stretch>
                  </pic:blipFill>
                  <pic:spPr bwMode="auto">
                    <a:xfrm>
                      <a:off x="0" y="0"/>
                      <a:ext cx="5943600" cy="5094605"/>
                    </a:xfrm>
                    <a:prstGeom prst="rect">
                      <a:avLst/>
                    </a:prstGeom>
                    <a:noFill/>
                    <a:ln w="9525">
                      <a:noFill/>
                      <a:miter lim="800000"/>
                      <a:headEnd/>
                      <a:tailEnd/>
                    </a:ln>
                  </pic:spPr>
                </pic:pic>
              </a:graphicData>
            </a:graphic>
          </wp:inline>
        </w:drawing>
      </w:r>
    </w:p>
    <w:p w:rsidR="00E2216A" w:rsidRDefault="00DD36C9">
      <w:pPr>
        <w:pStyle w:val="ImageCaption"/>
      </w:pPr>
      <w:r>
        <w:t xml:space="preserve">Supplemental Figure S7: Clustering of extracted components from the partial least squares discriminant analysis for dysglycemia (IFG, IGT, DM) conversion status over the 6-years in the participants from the baseline PROMISE visit (2004-2006). See the Supplemental Methods for a description of PLS-DA and interpreting this plot. The percent explained variance of each component is shown in brackets on each axis. Blue lines indicate dysglycemia conversion or </w:t>
      </w:r>
      <w:r>
        <w:lastRenderedPageBreak/>
        <w:t>maintanence and red lines indicate no dysglycemia status. See Supplemental Figure S9 for an example plot showing good discriminatory ability between groups.</w:t>
      </w:r>
    </w:p>
    <w:p w:rsidR="00E2216A" w:rsidRDefault="00DD36C9">
      <w:r>
        <w:rPr>
          <w:noProof/>
          <w:lang w:val="en-CA" w:eastAsia="en-CA"/>
        </w:rPr>
        <w:drawing>
          <wp:inline distT="0" distB="0" distL="114935" distR="114935">
            <wp:extent cx="5943600" cy="5943600"/>
            <wp:effectExtent l="0" t="0" r="0" b="0"/>
            <wp:docPr id="10" name="Picture" descr="Supplemental Figure S 8: Pattern loadings from partial least squares discriminant analysis (PLS-DA) to identify potential clusters of NEFA composition for dysglycemia (IFG, IGT, DM) conversion status over the 6-years in the participants from the baseline PROMISE visit (2004-2006). See the Supplemental Methods for a description of PLS-DA and an explanation of interpreting this plot. The percent explained variance of each component is shown in brackets on each axis. The solid line represents an explained variance of 100% while the dashed line represents an explained variance of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Supplemental Figure S 8: Pattern loadings from partial least squares discriminant analysis (PLS-DA) to identify potential clusters of NEFA composition for dysglycemia (IFG, IGT, DM) conversion status over the 6-years in the participants from the baseline PROMISE visit (2004-2006). See the Supplemental Methods for a description of PLS-DA and an explanation of interpreting this plot. The percent explained variance of each component is shown in brackets on each axis. The solid line represents an explained variance of 100% while the dashed line represents an explained variance of 50%."/>
                    <pic:cNvPicPr>
                      <a:picLocks noChangeAspect="1" noChangeArrowheads="1"/>
                    </pic:cNvPicPr>
                  </pic:nvPicPr>
                  <pic:blipFill>
                    <a:blip r:embed="rId17"/>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E2216A" w:rsidRDefault="00DD36C9">
      <w:pPr>
        <w:pStyle w:val="ImageCaption"/>
      </w:pPr>
      <w:r>
        <w:t>Supplemental Figure S8: Pattern loadings from partial least squares discriminant analysis (PLS-DA) to identify potential clusters of NEFA composition for dysglycemia (IFG, IGT, DM) conversion status over the 6-years in the participants from the baseline PROMISE visit (2004-</w:t>
      </w:r>
      <w:r>
        <w:lastRenderedPageBreak/>
        <w:t>2006). See the Supplemental Methods for a description of PLS-DA and an explanation of interpreting this plot. The percent explained variance of each component is shown in brackets on each axis. The solid line represents an explained variance of 100% while the dashed line represents an explained variance of 50%.</w:t>
      </w:r>
    </w:p>
    <w:p w:rsidR="00E2216A" w:rsidRDefault="00DD36C9">
      <w:r>
        <w:rPr>
          <w:noProof/>
          <w:lang w:val="en-CA" w:eastAsia="en-CA"/>
        </w:rPr>
        <w:drawing>
          <wp:inline distT="0" distB="0" distL="114935" distR="114935">
            <wp:extent cx="5943600" cy="5094605"/>
            <wp:effectExtent l="0" t="0" r="0" b="0"/>
            <wp:docPr id="11" name="Picture" descr="Supplemental Figure S 9: Example results of a high discriminatory ability to classify groups accurately when using partial least squares discriminatory analysis (PLS-DA). Discriminatory ability is evident from the amount of separation between the two groups. In this case, PLS-DA was 82% accurate at correctly classifying groups. See the Supplemental Methods for a description of PLS-DA and for interpreting this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Supplemental Figure S 9: Example results of a high discriminatory ability to classify groups accurately when using partial least squares discriminatory analysis (PLS-DA). Discriminatory ability is evident from the amount of separation between the two groups. In this case, PLS-DA was 82% accurate at correctly classifying groups. See the Supplemental Methods for a description of PLS-DA and for interpreting this plot."/>
                    <pic:cNvPicPr>
                      <a:picLocks noChangeAspect="1" noChangeArrowheads="1"/>
                    </pic:cNvPicPr>
                  </pic:nvPicPr>
                  <pic:blipFill>
                    <a:blip r:embed="rId18"/>
                    <a:stretch>
                      <a:fillRect/>
                    </a:stretch>
                  </pic:blipFill>
                  <pic:spPr bwMode="auto">
                    <a:xfrm>
                      <a:off x="0" y="0"/>
                      <a:ext cx="5943600" cy="5094605"/>
                    </a:xfrm>
                    <a:prstGeom prst="rect">
                      <a:avLst/>
                    </a:prstGeom>
                    <a:noFill/>
                    <a:ln w="9525">
                      <a:noFill/>
                      <a:miter lim="800000"/>
                      <a:headEnd/>
                      <a:tailEnd/>
                    </a:ln>
                  </pic:spPr>
                </pic:pic>
              </a:graphicData>
            </a:graphic>
          </wp:inline>
        </w:drawing>
      </w:r>
    </w:p>
    <w:p w:rsidR="00E2216A" w:rsidRDefault="00DD36C9">
      <w:pPr>
        <w:pStyle w:val="ImageCaption"/>
      </w:pPr>
      <w:r>
        <w:t xml:space="preserve">Supplemental Figure S9: Example results of a high discriminatory ability to classify groups accurately when using partial least squares discriminatory analysis (PLS-DA). Discriminatory ability is evident from the amount of separation between the two groups. In this case, PLS-DA </w:t>
      </w:r>
      <w:r>
        <w:lastRenderedPageBreak/>
        <w:t>was 82% accurate at correctly classifying groups. See the Supplemental Methods for a description of PLS-DA and for interpreting this plot.</w:t>
      </w:r>
    </w:p>
    <w:p w:rsidR="00E2216A" w:rsidRDefault="00DD36C9">
      <w:pPr>
        <w:pStyle w:val="Heading1"/>
      </w:pPr>
      <w:bookmarkStart w:id="44" w:name="references"/>
      <w:bookmarkEnd w:id="44"/>
      <w:r>
        <w:t>References</w:t>
      </w:r>
    </w:p>
    <w:p w:rsidR="00E2216A" w:rsidRDefault="00DD36C9">
      <w:pPr>
        <w:pStyle w:val="Bibliography"/>
      </w:pPr>
      <w:r>
        <w:t xml:space="preserve">1. Rachek LI. Free Fatty acids and skeletal muscle insulin resistance. Prog Mol Biol Transl Sci. 2014;121:267–92. </w:t>
      </w:r>
    </w:p>
    <w:p w:rsidR="00E2216A" w:rsidRDefault="00DD36C9">
      <w:pPr>
        <w:pStyle w:val="Bibliography"/>
      </w:pPr>
      <w:r>
        <w:t xml:space="preserve">2. Cnop M. Fatty acids and glucolipotoxicity in the pathogenesis of Type 2 diabetes. Biochem Soc Trans. 2008 Jun;36(Pt 3):348–52. </w:t>
      </w:r>
    </w:p>
    <w:p w:rsidR="00E2216A" w:rsidRDefault="00DD36C9">
      <w:pPr>
        <w:pStyle w:val="Bibliography"/>
      </w:pPr>
      <w:r>
        <w:t xml:space="preserve">3. Paolisso G, Tataranni PA, Foley JE, Bogardus C, Howard BV, Ravussin E. A high concentration of fasting plasma non-esterified fatty acids is a risk factor for the development of NIDDM. Diabetologia. 1995;38(10):1213–7. </w:t>
      </w:r>
    </w:p>
    <w:p w:rsidR="00E2216A" w:rsidRDefault="00DD36C9">
      <w:pPr>
        <w:pStyle w:val="Bibliography"/>
      </w:pPr>
      <w:r>
        <w:t xml:space="preserve">4. Salgin B, Ong KK, Thankamony A, Emmett P, Wareham NJ, Dunger DB. Higher fasting plasma free fatty acid levels are associated with lower insulin secretion in children and adults and a higher incidence of type 2 diabetes. J Clin Endocrinol Metab. 2012;97(9):3302–9. </w:t>
      </w:r>
    </w:p>
    <w:p w:rsidR="00E2216A" w:rsidRDefault="00DD36C9">
      <w:pPr>
        <w:pStyle w:val="Bibliography"/>
      </w:pPr>
      <w:r>
        <w:t xml:space="preserve">5. Kato T, Shimano H, Yamamoto T, Ishikawa M, Kumadaki S, Matsuzaka T, Nakagawa Y, Yahagi N, Nakakuki M, Hasty AH, Takeuchi Y, Kobayashi K, Takahashi A, Yatoh S, Suzuki H, Sone H, Yamada N. Palmitate impairs and eicosapentaenoate restores insulin secretion through regulation of SREBP-1c in pancreatic islets. Diabetes. 2008;57(9):2382–92. </w:t>
      </w:r>
    </w:p>
    <w:p w:rsidR="00E2216A" w:rsidRDefault="00DD36C9">
      <w:pPr>
        <w:pStyle w:val="Bibliography"/>
      </w:pPr>
      <w:r>
        <w:t xml:space="preserve">6. Maris M, Robert S, Waelkens E, Derua R, Hernangomez MH, D’Hertog W, Cnop M, Mathieu C, Overbergh L. Role of the saturated nonesterified fatty acid palmitate in beta cell dysfunction. J Proteome Res. 2013;12(1):347–62. </w:t>
      </w:r>
    </w:p>
    <w:p w:rsidR="00E2216A" w:rsidRDefault="00DD36C9">
      <w:pPr>
        <w:pStyle w:val="Bibliography"/>
      </w:pPr>
      <w:r>
        <w:lastRenderedPageBreak/>
        <w:t xml:space="preserve">7. Deguil J, Pineau L, Rowland Snyder EC, Dupont S, Beney L, Gil A, Frapper G, Ferreira T. Modulation of lipid-induced ER stress by fatty acid shape. Traffic. 2011 Mar;12(3):349–62. </w:t>
      </w:r>
    </w:p>
    <w:p w:rsidR="00E2216A" w:rsidRDefault="00DD36C9">
      <w:pPr>
        <w:pStyle w:val="Bibliography"/>
      </w:pPr>
      <w:r>
        <w:t xml:space="preserve">8. Szendroedi J, Frossard M, Klein N, Bieglmayer C, Wagner O, Pacini G, Decker J, Nowotny P, Müller M, Roden M. Lipid-induced insulin resistance is not mediated by impaired transcapillary transport of insulin and glucose in humans. Diabetes. 2012;61(12):3176–80. </w:t>
      </w:r>
    </w:p>
    <w:p w:rsidR="00E2216A" w:rsidRDefault="00DD36C9">
      <w:pPr>
        <w:pStyle w:val="Bibliography"/>
      </w:pPr>
      <w:r>
        <w:t xml:space="preserve">9. Daniele G, Eldor R, Merovci A, Clarke GD, Xiong J, Tripathy D, Taranova A, Abdul-Ghani M, DeFronzo RA. Chronic reduction of plasma free fatty acid improves mitochondrial function and whole-body insulin sensitivity in obese and type 2 diabetic individuals. Diabetes. 2014;63(8):2812–20. </w:t>
      </w:r>
    </w:p>
    <w:p w:rsidR="00E2216A" w:rsidRDefault="00DD36C9">
      <w:pPr>
        <w:pStyle w:val="Bibliography"/>
      </w:pPr>
      <w:r>
        <w:t xml:space="preserve">10. Liang H, Tantiwong P, Sriwijitkamol A, Shanmugasundaram K, Mohan S, Espinoza S, Defronzo RA, Dubé JJ, Musi N. Effect of a sustained reduction in plasma free fatty acid concentration on insulin signalling and inflammation in skeletal muscle from human subjects. J Physiol. 2013 Jun;591(Pt 11):2897–909. </w:t>
      </w:r>
    </w:p>
    <w:p w:rsidR="00E2216A" w:rsidRDefault="00DD36C9">
      <w:pPr>
        <w:pStyle w:val="Bibliography"/>
      </w:pPr>
      <w:r>
        <w:t xml:space="preserve">11. Kehlenbrink S, Koppaka S, Martin M, Relwani R, Cui M-H, Hwang J-H, Li Y, Basu R, Hawkins M, Kishore P. Elevated NEFA levels impair glucose effectiveness by increasing net hepatic glycogenolysis. Diabetologia. 2012;55(11):3021–8. </w:t>
      </w:r>
    </w:p>
    <w:p w:rsidR="00E2216A" w:rsidRDefault="00DD36C9">
      <w:pPr>
        <w:pStyle w:val="Bibliography"/>
      </w:pPr>
      <w:r>
        <w:t xml:space="preserve">12. Miller MR, Pereira RI, Langefeld CD, Lorenzo C, Rotter JI, Chen Y-DI, Bergman RN, Wagenknecht LE, Norris JM, Fingerlin TE. Levels of free fatty acids (FFA) are associated with insulin resistance but do not explain the relationship between adiposity and insulin resistance in Hispanic Americans: The IRAS Family Study. J Clin Endocrinol Metab. 2012;97(9):3285–91. </w:t>
      </w:r>
    </w:p>
    <w:p w:rsidR="00E2216A" w:rsidRDefault="00DD36C9">
      <w:pPr>
        <w:pStyle w:val="Bibliography"/>
      </w:pPr>
      <w:r>
        <w:t xml:space="preserve">13. Johns I, Goff L, Bluck LJ, Griffin BA, Jebb SA, Lovegrove JA, Sanders TAB, Frost G, Dornhorst A. Plasma free fatty acids do not provide the link between obesity and insulin </w:t>
      </w:r>
      <w:r>
        <w:lastRenderedPageBreak/>
        <w:t xml:space="preserve">resistance or beta-cell dysfunction: Results of the Reading, Imperial, Surrey, Cambridge, Kings (RISCK) study. Diabet Med. 2014 Nov;31(11):1310–5. </w:t>
      </w:r>
    </w:p>
    <w:p w:rsidR="00E2216A" w:rsidRDefault="00DD36C9">
      <w:pPr>
        <w:pStyle w:val="Bibliography"/>
      </w:pPr>
      <w:r>
        <w:t xml:space="preserve">14. WHO, IDF. Definition and diagnosis of diabetes mellitus and intermediate hyperglycaemia: Report of a WHO/IDF consultation. 2006. </w:t>
      </w:r>
    </w:p>
    <w:p w:rsidR="00E2216A" w:rsidRDefault="00DD36C9">
      <w:pPr>
        <w:pStyle w:val="Bibliography"/>
      </w:pPr>
      <w:r>
        <w:t xml:space="preserve">15. Matthan NR, Ip B, Resteghini N, Ausman LM, Lichtenstein AH. Long-term fatty acid stability in human serum cholesteryl ester, triglyceride, and phospholipid fractions. J Lipid Res. 2010 Sep;51(9):2826–32. </w:t>
      </w:r>
    </w:p>
    <w:p w:rsidR="00E2216A" w:rsidRDefault="00DD36C9">
      <w:pPr>
        <w:pStyle w:val="Bibliography"/>
      </w:pPr>
      <w:r>
        <w:t xml:space="preserve">16. Folch J, Lees M, Sloane Stanley GH. A simple method for the isolation and purification of total lipides from animal tissues. J Biol Chem. 1957;226(1):497–509. </w:t>
      </w:r>
    </w:p>
    <w:p w:rsidR="00E2216A" w:rsidRDefault="00DD36C9">
      <w:pPr>
        <w:pStyle w:val="Bibliography"/>
      </w:pPr>
      <w:r>
        <w:t xml:space="preserve">17. Nishi S, Kendall CWC, Gascoyne A-M, Bazinet RP, Bashyam B, Lapsley KG, Augustin LSA, Sievenpiper JL, Jenkins DJA. Effect of almond consumption on the serum fatty acid profile: A dose-response study. Br J Nutr. 2014 Oct;112(7):1137–46. </w:t>
      </w:r>
    </w:p>
    <w:p w:rsidR="00E2216A" w:rsidRDefault="00DD36C9">
      <w:pPr>
        <w:pStyle w:val="Bibliography"/>
      </w:pPr>
      <w:r>
        <w:t xml:space="preserve">18. Johnston LW, Harris SB, Retnakaran R, Zinman B, Giacca A, Liu Z, Bazinet RP, Hanley AJ. Longitudinal associations of phospholipid and cholesteryl ester fatty acids with disorders underlying diabetes. J Clin Endocrinol Metab. 2016 May;jc20154267. </w:t>
      </w:r>
    </w:p>
    <w:p w:rsidR="00E2216A" w:rsidRDefault="00DD36C9">
      <w:pPr>
        <w:pStyle w:val="Bibliography"/>
      </w:pPr>
      <w:r>
        <w:t xml:space="preserve">19. Matthews D, Hosker J, Rudenski A. Homeostasis model assessment: Insulin resistance and beta-cell function from fasting plasma glucose and insulin concentrations in man. Diabetologia. 1985;28(7):412–9. </w:t>
      </w:r>
    </w:p>
    <w:p w:rsidR="00E2216A" w:rsidRDefault="00DD36C9">
      <w:pPr>
        <w:pStyle w:val="Bibliography"/>
      </w:pPr>
      <w:r>
        <w:t xml:space="preserve">20. Matsuda M, DeFronzo R. Insulin sensitivity indices obtained from oral glucose tolerance testing: Comparison with the euglycemic insulin clamp. Diabetes Care. 1999;22(9):1462–70. </w:t>
      </w:r>
    </w:p>
    <w:p w:rsidR="00E2216A" w:rsidRDefault="00DD36C9">
      <w:pPr>
        <w:pStyle w:val="Bibliography"/>
      </w:pPr>
      <w:r>
        <w:lastRenderedPageBreak/>
        <w:t xml:space="preserve">21. Abdul-Ghani M, Matsuda M, Balas B, DeFronzo R. Muscle and liver insulin resistance indexes derived from the oral glucose tolerance test. Diabetes Care. 2007;30(1):89–94. </w:t>
      </w:r>
    </w:p>
    <w:p w:rsidR="00E2216A" w:rsidRDefault="00DD36C9">
      <w:pPr>
        <w:pStyle w:val="Bibliography"/>
      </w:pPr>
      <w:r>
        <w:t xml:space="preserve">22. Wareham N, Phillips D, Byrne C, Hales C. The 30 minute insulin incremental response in an oral glucose tolerance test as a measure of insulin secretion. Diabet Med. 1995;12(10):931. </w:t>
      </w:r>
    </w:p>
    <w:p w:rsidR="00E2216A" w:rsidRDefault="00DD36C9">
      <w:pPr>
        <w:pStyle w:val="Bibliography"/>
      </w:pPr>
      <w:r>
        <w:t xml:space="preserve">23. Retnakaran R, Qi Y, Goran M, Hamilton J. Evaluation of proposed oral disposition index measures in relation to the actual disposition index. Diabet Med. 2009;26(12):1198–203. </w:t>
      </w:r>
    </w:p>
    <w:p w:rsidR="00E2216A" w:rsidRDefault="00DD36C9">
      <w:pPr>
        <w:pStyle w:val="Bibliography"/>
      </w:pPr>
      <w:r>
        <w:t xml:space="preserve">24. Kriska A, Knowler W, LaPorte R, Drash A, Wing R, Blair S, Bennett P, Kuller L. Development of questionnaire to examine relationship of physical activity and diabetes in Pima Indians. Diabetes Care. 1990;13(4):401–11. </w:t>
      </w:r>
    </w:p>
    <w:p w:rsidR="00E2216A" w:rsidRDefault="00DD36C9">
      <w:pPr>
        <w:pStyle w:val="Bibliography"/>
      </w:pPr>
      <w:r>
        <w:t xml:space="preserve">25. Zeger SL, Liang KY. Longitudinal data analysis for discrete and continuous outcomes. Biometrics. 1986 Mar;42(1):121–30. </w:t>
      </w:r>
    </w:p>
    <w:p w:rsidR="00E2216A" w:rsidRDefault="00DD36C9">
      <w:pPr>
        <w:pStyle w:val="Bibliography"/>
      </w:pPr>
      <w:r>
        <w:t xml:space="preserve">26. Greenland S, Pearl J, Robins JM. Causal diagrams for epidemiologic research. Epidemiology. 1999;10(1):37–48. </w:t>
      </w:r>
    </w:p>
    <w:p w:rsidR="00E2216A" w:rsidRDefault="00DD36C9">
      <w:pPr>
        <w:pStyle w:val="Bibliography"/>
        <w:rPr>
          <w:rStyle w:val="InternetLink"/>
        </w:rPr>
      </w:pPr>
      <w:r>
        <w:t xml:space="preserve">27. R Core Team. R: A Language and Environment for Statistical Computing. R Foundation for Statistical Computing, Vienne, Austria; 2016. Available from: </w:t>
      </w:r>
      <w:hyperlink r:id="rId19">
        <w:r>
          <w:rPr>
            <w:rStyle w:val="InternetLink"/>
          </w:rPr>
          <w:t>http://www.R-project.org/</w:t>
        </w:r>
      </w:hyperlink>
    </w:p>
    <w:p w:rsidR="00E2216A" w:rsidRDefault="00DD36C9">
      <w:pPr>
        <w:pStyle w:val="Bibliography"/>
      </w:pPr>
      <w:r>
        <w:t>28. Benjamini Y, Hochberg Y. Controlling the False Discovery Rate: A Practical and Powerful Approach to Multiple Testing. Journal of the Royal Statistical Society Series B (Methodological). 1995;57(1):289–300.</w:t>
      </w:r>
    </w:p>
    <w:p w:rsidR="00E2216A" w:rsidRDefault="00DD36C9">
      <w:pPr>
        <w:pStyle w:val="Bibliography"/>
      </w:pPr>
      <w:r>
        <w:t xml:space="preserve">29. Pankow JS, Duncan BB, Schmidt MI, Ballantyne CM, Couper DJ, Hoogeveen RC, Golden SH, Atherosclerosis Risk in Communities Study. Fasting plasma free fatty acids and risk of type 2 diabetes: The atherosclerosis risk in communities study. Diabetes Care. 2004;27(1):77–82. </w:t>
      </w:r>
    </w:p>
    <w:p w:rsidR="00E2216A" w:rsidRDefault="00DD36C9">
      <w:pPr>
        <w:pStyle w:val="Bibliography"/>
      </w:pPr>
      <w:r>
        <w:lastRenderedPageBreak/>
        <w:t xml:space="preserve">30. Giacca A, Xiao C, Oprescu AI, Carpentier AC, Lewis GF. Lipid-induced pancreatic beta-cell dysfunction: Focus on in vivo studies. Am J Physiol Endocrinol Metab. 2011;300(2):E255–62. </w:t>
      </w:r>
    </w:p>
    <w:p w:rsidR="00E2216A" w:rsidRDefault="00DD36C9">
      <w:pPr>
        <w:pStyle w:val="Bibliography"/>
      </w:pPr>
      <w:r>
        <w:t xml:space="preserve">31. Xiao C, Giacca A, Lewis GF. The effect of high-dose sodium salicylate on chronically elevated plasma nonesterified fatty acid-induced insulin resistance and beta-cell dysfunction in overweight and obese nondiabetic men. Am J Physiol Endocrinol Metab. 2009;297(5):E1205–1211. </w:t>
      </w:r>
    </w:p>
    <w:p w:rsidR="00E2216A" w:rsidRDefault="00DD36C9">
      <w:pPr>
        <w:pStyle w:val="Bibliography"/>
      </w:pPr>
      <w:r>
        <w:t xml:space="preserve">32. Nielsen S, Karpe F. Determinants of VLDL-triglycerides production. Curr Opin Lipidol. 2012 Aug;23(4):321–6. </w:t>
      </w:r>
    </w:p>
    <w:p w:rsidR="00E2216A" w:rsidRDefault="00DD36C9">
      <w:pPr>
        <w:pStyle w:val="Bibliography"/>
      </w:pPr>
      <w:r>
        <w:t xml:space="preserve">33. Martins AR, Nachbar RT, Gorjao R, Vinolo MA, Festuccia WT, Lambertucci RH, Cury-Boaventura MF, Silveira LR, Curi R, Hirabara SM. Mechanisms underlying skeletal muscle insulin resistance induced by fatty acids: Importance of the mitochondrial function. Lipids Health Dis. 2012;11:30. </w:t>
      </w:r>
    </w:p>
    <w:p w:rsidR="00E2216A" w:rsidRDefault="00DD36C9">
      <w:pPr>
        <w:pStyle w:val="Bibliography"/>
      </w:pPr>
      <w:r>
        <w:t xml:space="preserve">34. Ebbert JO, Jensen MD. Fat depots, free fatty acids, and dyslipidemia. Nutrients. 2013;5(2):498–508. </w:t>
      </w:r>
    </w:p>
    <w:p w:rsidR="00E2216A" w:rsidRDefault="00DD36C9">
      <w:pPr>
        <w:pStyle w:val="Bibliography"/>
      </w:pPr>
      <w:r>
        <w:t xml:space="preserve">35. Capurso C, Capurso A. From excess adiposity to insulin resistance: The role of free fatty acids. Vascul Pharmacol. 2012;57(2-4):91–7. </w:t>
      </w:r>
    </w:p>
    <w:p w:rsidR="00E2216A" w:rsidRDefault="00DD36C9">
      <w:pPr>
        <w:pStyle w:val="Bibliography"/>
      </w:pPr>
      <w:r>
        <w:t xml:space="preserve">36. Magkos F, Fabbrini E, Conte C, Patterson BW, Klein S. Relationship between adipose tissue lipolytic activity and skeletal muscle insulin resistance in nondiabetic women. J Clin Endocrinol Metab. 2012;97(7):E1219–23. </w:t>
      </w:r>
    </w:p>
    <w:p w:rsidR="00E2216A" w:rsidRDefault="00DD36C9">
      <w:pPr>
        <w:pStyle w:val="Bibliography"/>
      </w:pPr>
      <w:r>
        <w:lastRenderedPageBreak/>
        <w:t xml:space="preserve">37. Almandoz JP, Singh E, Howell LA, Grothe K, Vlazny DT, Smailovic A, Irving BA, Nelson RH, Miles JM. Spillover of Fatty acids during dietary fat storage in type 2 diabetes: Relationship to body fat depots and effects of weight loss. Diabetes. 2013 Jun;62(6):1897–903. </w:t>
      </w:r>
    </w:p>
    <w:p w:rsidR="00E2216A" w:rsidRDefault="00DD36C9">
      <w:pPr>
        <w:pStyle w:val="Bibliography"/>
      </w:pPr>
      <w:r>
        <w:t xml:space="preserve">38. Dai L, Gonçalves CMV, Lin Z, Huang J, Lu H, Yi L, Liang Y, Wang D, An D. Exploring metabolic syndrome serum free fatty acid profiles based on GC-SIM-MS combined with random forests and canonical correlation analysis. Talanta. 2015 Apr;135:108–14. </w:t>
      </w:r>
    </w:p>
    <w:p w:rsidR="00E2216A" w:rsidRDefault="00DD36C9">
      <w:pPr>
        <w:pStyle w:val="Bibliography"/>
      </w:pPr>
      <w:r>
        <w:t xml:space="preserve">39. Liu L, Li Y, Guan C, Li K, Wang C, Feng R, Sun C. Free fatty acid metabolic profile and biomarkers of isolated post-challenge diabetes and type 2 diabetes mellitus based on GC-MS and multivariate statistical analysis. J Chromatogr B Analyt Technol Biomed Life Sci. 2010;878(28):2817–25. </w:t>
      </w:r>
    </w:p>
    <w:sectPr w:rsidR="00E2216A">
      <w:pgSz w:w="12240" w:h="15840"/>
      <w:pgMar w:top="1440" w:right="1440" w:bottom="1440" w:left="1440" w:header="0" w:footer="0" w:gutter="0"/>
      <w:lnNumType w:countBy="1" w:distance="283" w:restart="continuous"/>
      <w:cols w:space="720"/>
      <w:formProt w:val="0"/>
      <w:docGrid w:linePitch="240" w:charSpace="-6145"/>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Tony" w:date="2016-06-30T10:54:00Z" w:initials="T">
    <w:p w:rsidR="00DD36C9" w:rsidRDefault="00DD36C9">
      <w:pPr>
        <w:pStyle w:val="CommentText"/>
      </w:pPr>
      <w:r>
        <w:rPr>
          <w:rStyle w:val="CommentReference"/>
        </w:rPr>
        <w:annotationRef/>
      </w:r>
      <w:r>
        <w:t xml:space="preserve">Wondering if we need to simplify the title for the Diabetes Care audience … the total NEFA and b-cell progression is novel … not sure … </w:t>
      </w:r>
    </w:p>
  </w:comment>
  <w:comment w:id="2" w:author="Tony" w:date="2016-06-30T10:56:00Z" w:initials="T">
    <w:p w:rsidR="00DD36C9" w:rsidRDefault="00DD36C9">
      <w:pPr>
        <w:pStyle w:val="CommentText"/>
      </w:pPr>
      <w:r>
        <w:rPr>
          <w:rStyle w:val="CommentReference"/>
        </w:rPr>
        <w:annotationRef/>
      </w:r>
      <w:r>
        <w:t xml:space="preserve">I am also in the division of endocrinology … </w:t>
      </w:r>
    </w:p>
  </w:comment>
  <w:comment w:id="3" w:author="Tony" w:date="2016-06-30T10:56:00Z" w:initials="T">
    <w:p w:rsidR="00DD36C9" w:rsidRDefault="00DD36C9">
      <w:pPr>
        <w:pStyle w:val="CommentText"/>
      </w:pPr>
      <w:r>
        <w:rPr>
          <w:rStyle w:val="CommentReference"/>
        </w:rPr>
        <w:annotationRef/>
      </w:r>
      <w:r>
        <w:t>Do these affiliations need superscripts to link with the names?</w:t>
      </w:r>
    </w:p>
  </w:comment>
  <w:comment w:id="24" w:author="Tony" w:date="2016-06-30T11:24:00Z" w:initials="T">
    <w:p w:rsidR="00112A3F" w:rsidRDefault="00112A3F">
      <w:pPr>
        <w:pStyle w:val="CommentText"/>
      </w:pPr>
      <w:r>
        <w:rPr>
          <w:rStyle w:val="CommentReference"/>
        </w:rPr>
        <w:annotationRef/>
      </w:r>
      <w:r>
        <w:t xml:space="preserve">“ … for these fatty acids as a proportion of the total …” </w:t>
      </w:r>
    </w:p>
  </w:comment>
  <w:comment w:id="27" w:author="Tony" w:date="2016-06-30T11:27:00Z" w:initials="T">
    <w:p w:rsidR="00112A3F" w:rsidRDefault="00112A3F">
      <w:pPr>
        <w:pStyle w:val="CommentText"/>
      </w:pPr>
      <w:r>
        <w:rPr>
          <w:rStyle w:val="CommentReference"/>
        </w:rPr>
        <w:annotationRef/>
      </w:r>
      <w:r>
        <w:t>“.. multivariate clustering approaches .. “ ?</w:t>
      </w:r>
    </w:p>
  </w:comment>
  <w:comment w:id="40" w:author="Tony" w:date="2016-06-30T11:38:00Z" w:initials="T">
    <w:p w:rsidR="002D585C" w:rsidRDefault="002D585C">
      <w:pPr>
        <w:pStyle w:val="CommentText"/>
      </w:pPr>
      <w:r>
        <w:rPr>
          <w:rStyle w:val="CommentReference"/>
        </w:rPr>
        <w:annotationRef/>
      </w:r>
      <w:r>
        <w:t>“ … a hypothetical example … “</w:t>
      </w:r>
      <w:bookmarkStart w:id="41" w:name="_GoBack"/>
      <w:bookmarkEnd w:id="41"/>
    </w:p>
  </w:comment>
  <w:comment w:id="43" w:author="Tony" w:date="2016-06-30T11:37:00Z" w:initials="T">
    <w:p w:rsidR="00CA72D6" w:rsidRDefault="00CA72D6">
      <w:pPr>
        <w:pStyle w:val="CommentText"/>
      </w:pPr>
      <w:r>
        <w:rPr>
          <w:rStyle w:val="CommentReference"/>
        </w:rPr>
        <w:annotationRef/>
      </w:r>
      <w:r>
        <w:t>“ … a hypothetical …” ?</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Droid Sans Fallback">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2FF" w:usb1="0000FCFF" w:usb2="00000001" w:usb3="00000000" w:csb0="0000019F" w:csb1="00000000"/>
  </w:font>
  <w:font w:name="FreeSans">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6D7172"/>
    <w:multiLevelType w:val="multilevel"/>
    <w:tmpl w:val="F3546DA8"/>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208E147D"/>
    <w:multiLevelType w:val="multilevel"/>
    <w:tmpl w:val="8168E00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nsid w:val="22585149"/>
    <w:multiLevelType w:val="multilevel"/>
    <w:tmpl w:val="478AE430"/>
    <w:lvl w:ilvl="0">
      <w:start w:val="1"/>
      <w:numFmt w:val="decimal"/>
      <w:lvlText w:val=""/>
      <w:lvlJc w:val="left"/>
      <w:pPr>
        <w:ind w:left="480" w:hanging="480"/>
      </w:pPr>
    </w:lvl>
    <w:lvl w:ilvl="1">
      <w:start w:val="1"/>
      <w:numFmt w:val="decimal"/>
      <w:lvlText w:val="%2"/>
      <w:lvlJc w:val="left"/>
      <w:pPr>
        <w:ind w:left="1200" w:hanging="480"/>
      </w:pPr>
    </w:lvl>
    <w:lvl w:ilvl="2">
      <w:start w:val="1"/>
      <w:numFmt w:val="decimal"/>
      <w:lvlText w:val="%3"/>
      <w:lvlJc w:val="left"/>
      <w:pPr>
        <w:ind w:left="1920" w:hanging="480"/>
      </w:pPr>
    </w:lvl>
    <w:lvl w:ilvl="3">
      <w:start w:val="1"/>
      <w:numFmt w:val="decimal"/>
      <w:lvlText w:val="%4"/>
      <w:lvlJc w:val="left"/>
      <w:pPr>
        <w:ind w:left="2640" w:hanging="480"/>
      </w:pPr>
    </w:lvl>
    <w:lvl w:ilvl="4">
      <w:start w:val="1"/>
      <w:numFmt w:val="decimal"/>
      <w:lvlText w:val="%5"/>
      <w:lvlJc w:val="left"/>
      <w:pPr>
        <w:ind w:left="3360" w:hanging="480"/>
      </w:pPr>
    </w:lvl>
    <w:lvl w:ilvl="5">
      <w:start w:val="1"/>
      <w:numFmt w:val="decimal"/>
      <w:lvlText w:val="%6"/>
      <w:lvlJc w:val="left"/>
      <w:pPr>
        <w:ind w:left="4080" w:hanging="480"/>
      </w:pPr>
    </w:lvl>
    <w:lvl w:ilvl="6">
      <w:start w:val="1"/>
      <w:numFmt w:val="decimal"/>
      <w:lvlText w:val="%7"/>
      <w:lvlJc w:val="left"/>
      <w:pPr>
        <w:ind w:left="4800" w:hanging="48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4E4456DD"/>
    <w:multiLevelType w:val="multilevel"/>
    <w:tmpl w:val="578055B4"/>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trackRevision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216A"/>
    <w:rsid w:val="00096274"/>
    <w:rsid w:val="00104B61"/>
    <w:rsid w:val="00112A3F"/>
    <w:rsid w:val="002D585C"/>
    <w:rsid w:val="006327BF"/>
    <w:rsid w:val="006D79B2"/>
    <w:rsid w:val="00C30C9B"/>
    <w:rsid w:val="00CA72D6"/>
    <w:rsid w:val="00DD36C9"/>
    <w:rsid w:val="00E2216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Droid Sans Fallback" w:hAnsi="Cambria" w:cs="Cambria"/>
        <w:sz w:val="24"/>
        <w:szCs w:val="24"/>
        <w:lang w:val="en-US" w:eastAsia="en-US" w:bidi="ar-SA"/>
      </w:rPr>
    </w:rPrDefault>
    <w:pPrDefault/>
  </w:docDefaults>
  <w:latentStyles w:defLockedState="0" w:defUIPriority="0" w:defSemiHidden="0" w:defUnhideWhenUsed="0" w:defQFormat="0" w:count="267"/>
  <w:style w:type="paragraph" w:default="1" w:styleId="Normal">
    <w:name w:val="Normal"/>
    <w:qFormat/>
    <w:pPr>
      <w:shd w:val="clear" w:color="auto" w:fill="FFFFFF"/>
      <w:suppressAutoHyphens/>
      <w:spacing w:after="170" w:line="480" w:lineRule="auto"/>
    </w:pPr>
    <w:rPr>
      <w:rFonts w:ascii="Times New Roman" w:hAnsi="Times New Roman"/>
      <w:color w:val="00000A"/>
    </w:rPr>
  </w:style>
  <w:style w:type="paragraph" w:styleId="Heading1">
    <w:name w:val="heading 1"/>
    <w:basedOn w:val="Normal"/>
    <w:next w:val="Normal"/>
    <w:uiPriority w:val="9"/>
    <w:qFormat/>
    <w:pPr>
      <w:keepNext/>
      <w:keepLines/>
      <w:spacing w:before="113" w:after="283"/>
      <w:outlineLvl w:val="0"/>
    </w:pPr>
    <w:rPr>
      <w:rFonts w:ascii="Arial" w:hAnsi="Arial"/>
      <w:b/>
      <w:bCs/>
      <w:color w:val="000000"/>
      <w:sz w:val="32"/>
      <w:szCs w:val="32"/>
    </w:rPr>
  </w:style>
  <w:style w:type="paragraph" w:styleId="Heading2">
    <w:name w:val="heading 2"/>
    <w:basedOn w:val="Normal"/>
    <w:next w:val="Normal"/>
    <w:uiPriority w:val="9"/>
    <w:unhideWhenUsed/>
    <w:qFormat/>
    <w:pPr>
      <w:keepNext/>
      <w:keepLines/>
      <w:spacing w:before="113"/>
      <w:outlineLvl w:val="1"/>
    </w:pPr>
    <w:rPr>
      <w:rFonts w:ascii="Arial" w:hAnsi="Arial"/>
      <w:b/>
      <w:bCs/>
      <w:color w:val="000000"/>
      <w:sz w:val="28"/>
      <w:szCs w:val="32"/>
    </w:rPr>
  </w:style>
  <w:style w:type="paragraph" w:styleId="Heading3">
    <w:name w:val="heading 3"/>
    <w:basedOn w:val="Normal"/>
    <w:next w:val="Normal"/>
    <w:uiPriority w:val="9"/>
    <w:unhideWhenUsed/>
    <w:qFormat/>
    <w:pPr>
      <w:keepNext/>
      <w:keepLines/>
      <w:spacing w:after="0"/>
      <w:outlineLvl w:val="2"/>
    </w:pPr>
    <w:rPr>
      <w:rFonts w:ascii="Arial" w:hAnsi="Arial"/>
      <w:b/>
      <w:bCs/>
      <w:color w:val="000000"/>
      <w:szCs w:val="28"/>
    </w:rPr>
  </w:style>
  <w:style w:type="paragraph" w:styleId="Heading4">
    <w:name w:val="heading 4"/>
    <w:basedOn w:val="Normal"/>
    <w:next w:val="Normal"/>
    <w:uiPriority w:val="9"/>
    <w:unhideWhenUsed/>
    <w:qFormat/>
    <w:pPr>
      <w:keepNext/>
      <w:keepLines/>
      <w:spacing w:after="0"/>
      <w:outlineLvl w:val="3"/>
    </w:pPr>
    <w:rPr>
      <w:rFonts w:ascii="Calibri" w:hAnsi="Calibri"/>
      <w:b/>
      <w:bCs/>
      <w:color w:val="4F81BD"/>
    </w:rPr>
  </w:style>
  <w:style w:type="paragraph" w:styleId="Heading5">
    <w:name w:val="heading 5"/>
    <w:basedOn w:val="Normal"/>
    <w:next w:val="Normal"/>
    <w:uiPriority w:val="9"/>
    <w:unhideWhenUsed/>
    <w:qFormat/>
    <w:pPr>
      <w:keepNext/>
      <w:keepLines/>
      <w:spacing w:before="200" w:after="0"/>
      <w:outlineLvl w:val="4"/>
    </w:pPr>
    <w:rPr>
      <w:rFonts w:ascii="Calibri" w:hAnsi="Calibri"/>
      <w:i/>
      <w:i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r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InternetLink">
    <w:name w:val="Internet Link"/>
    <w:rPr>
      <w:color w:val="000080"/>
      <w:u w:val="single"/>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DocumentationTok">
    <w:name w:val="DocumentationTok"/>
    <w:basedOn w:val="VerbatimChar"/>
    <w:rPr>
      <w:rFonts w:ascii="Consolas" w:hAnsi="Consolas"/>
      <w:i/>
      <w:color w:val="8F5902"/>
      <w:sz w:val="22"/>
      <w:shd w:val="clear" w:color="auto" w:fill="F8F8F8"/>
    </w:rPr>
  </w:style>
  <w:style w:type="character" w:customStyle="1" w:styleId="AnnotationTok">
    <w:name w:val="AnnotationTok"/>
    <w:basedOn w:val="VerbatimChar"/>
    <w:rPr>
      <w:rFonts w:ascii="Consolas" w:hAnsi="Consolas"/>
      <w:i/>
      <w:color w:val="8F5902"/>
      <w:sz w:val="22"/>
      <w:shd w:val="clear" w:color="auto" w:fill="F8F8F8"/>
    </w:rPr>
  </w:style>
  <w:style w:type="character" w:customStyle="1" w:styleId="CommentVarTok">
    <w:name w:val="CommentVarTok"/>
    <w:basedOn w:val="VerbatimChar"/>
    <w:rPr>
      <w:rFonts w:ascii="Consolas" w:hAnsi="Consolas"/>
      <w:i/>
      <w:color w:val="8F5902"/>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color w:val="204A87"/>
      <w:sz w:val="22"/>
      <w:shd w:val="clear" w:color="auto" w:fill="F8F8F8"/>
    </w:rPr>
  </w:style>
  <w:style w:type="character" w:customStyle="1" w:styleId="OperatorTok">
    <w:name w:val="OperatorTok"/>
    <w:basedOn w:val="VerbatimChar"/>
    <w:rPr>
      <w:rFonts w:ascii="Consolas" w:hAnsi="Consolas"/>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InformationTok">
    <w:name w:val="InformationTok"/>
    <w:basedOn w:val="VerbatimChar"/>
    <w:rPr>
      <w:rFonts w:ascii="Consolas" w:hAnsi="Consolas"/>
      <w:i/>
      <w:color w:val="8F5902"/>
      <w:sz w:val="22"/>
      <w:shd w:val="clear" w:color="auto" w:fill="F8F8F8"/>
    </w:rPr>
  </w:style>
  <w:style w:type="character" w:customStyle="1" w:styleId="WarningTok">
    <w:name w:val="WarningTok"/>
    <w:basedOn w:val="VerbatimChar"/>
    <w:rPr>
      <w:rFonts w:ascii="Consolas" w:hAnsi="Consolas"/>
      <w:i/>
      <w:color w:val="8F5902"/>
      <w:sz w:val="22"/>
      <w:shd w:val="clear" w:color="auto" w:fill="F8F8F8"/>
    </w:rPr>
  </w:style>
  <w:style w:type="character" w:customStyle="1" w:styleId="LineNumbering">
    <w:name w:val="Line Numbering"/>
  </w:style>
  <w:style w:type="paragraph" w:customStyle="1" w:styleId="Heading">
    <w:name w:val="Heading"/>
    <w:basedOn w:val="Normal"/>
    <w:next w:val="TextBody"/>
    <w:pPr>
      <w:keepNext/>
      <w:spacing w:before="113"/>
    </w:pPr>
    <w:rPr>
      <w:rFonts w:ascii="Arial" w:hAnsi="Arial" w:cs="FreeSans"/>
      <w:b/>
      <w:color w:val="000000"/>
      <w:szCs w:val="28"/>
    </w:rPr>
  </w:style>
  <w:style w:type="paragraph" w:customStyle="1" w:styleId="TextBody">
    <w:name w:val="Text Body"/>
    <w:basedOn w:val="Normal"/>
    <w:pPr>
      <w:spacing w:after="113"/>
    </w:pPr>
  </w:style>
  <w:style w:type="paragraph" w:styleId="List">
    <w:name w:val="List"/>
    <w:basedOn w:val="TextBody"/>
    <w:rPr>
      <w:rFonts w:cs="FreeSans"/>
    </w:rPr>
  </w:style>
  <w:style w:type="paragraph" w:styleId="Caption">
    <w:name w:val="caption"/>
    <w:basedOn w:val="Normal"/>
    <w:pPr>
      <w:suppressLineNumbers/>
      <w:spacing w:before="120" w:after="120"/>
    </w:pPr>
    <w:rPr>
      <w:rFonts w:cs="FreeSans"/>
      <w:i/>
      <w:iCs/>
    </w:rPr>
  </w:style>
  <w:style w:type="paragraph" w:customStyle="1" w:styleId="Index">
    <w:name w:val="Index"/>
    <w:basedOn w:val="Normal"/>
    <w:pPr>
      <w:suppressLineNumbers/>
    </w:pPr>
    <w:rPr>
      <w:rFonts w:cs="FreeSans"/>
    </w:rPr>
  </w:style>
  <w:style w:type="paragraph" w:customStyle="1" w:styleId="Compact">
    <w:name w:val="Compact"/>
    <w:basedOn w:val="Normal"/>
    <w:qFormat/>
    <w:pPr>
      <w:spacing w:after="0"/>
    </w:pPr>
  </w:style>
  <w:style w:type="paragraph" w:styleId="Title">
    <w:name w:val="Title"/>
    <w:basedOn w:val="Normal"/>
    <w:next w:val="Normal"/>
    <w:qFormat/>
    <w:pPr>
      <w:keepNext/>
      <w:keepLines/>
      <w:spacing w:before="480" w:after="240"/>
      <w:jc w:val="center"/>
    </w:pPr>
    <w:rPr>
      <w:rFonts w:ascii="Arial" w:hAnsi="Arial"/>
      <w:b/>
      <w:bCs/>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pPr>
      <w:keepNext/>
      <w:keepLines/>
      <w:suppressLineNumbers/>
      <w:suppressAutoHyphens/>
      <w:spacing w:after="200"/>
      <w:jc w:val="center"/>
    </w:pPr>
    <w:rPr>
      <w:rFonts w:ascii="Arial" w:hAnsi="Arial"/>
      <w:color w:val="00000A"/>
    </w:rPr>
  </w:style>
  <w:style w:type="paragraph" w:styleId="Date">
    <w:name w:val="Date"/>
    <w:next w:val="Normal"/>
    <w:qFormat/>
    <w:pPr>
      <w:keepNext/>
      <w:keepLines/>
      <w:suppressLineNumbers/>
      <w:shd w:val="clear" w:color="auto" w:fill="FFFFFF"/>
      <w:suppressAutoHyphens/>
      <w:spacing w:after="200"/>
      <w:jc w:val="center"/>
    </w:pPr>
    <w:rPr>
      <w:rFonts w:ascii="Arial" w:hAnsi="Arial"/>
      <w:color w:val="00000A"/>
    </w:r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pPr>
      <w:suppressLineNumbers/>
    </w:pPr>
  </w:style>
  <w:style w:type="paragraph" w:customStyle="1" w:styleId="BlockQuote">
    <w:name w:val="Block Quote"/>
    <w:basedOn w:val="Normal"/>
    <w:next w:val="Normal"/>
    <w:uiPriority w:val="9"/>
    <w:unhideWhenUsed/>
    <w:qFormat/>
    <w:pPr>
      <w:spacing w:before="100" w:after="100"/>
    </w:pPr>
    <w:rPr>
      <w:rFonts w:ascii="Calibri" w:hAnsi="Calibri"/>
      <w:bCs/>
      <w:sz w:val="20"/>
      <w:szCs w:val="20"/>
    </w:rPr>
  </w:style>
  <w:style w:type="paragraph" w:customStyle="1" w:styleId="Footnote">
    <w:name w:val="Footnote"/>
    <w:basedOn w:val="Normal"/>
    <w:uiPriority w:val="9"/>
    <w:unhideWhenUsed/>
    <w:qFormat/>
  </w:style>
  <w:style w:type="paragraph" w:customStyle="1" w:styleId="DefinitionTerm">
    <w:name w:val="Definition Term"/>
    <w:basedOn w:val="Normal"/>
    <w:pPr>
      <w:keepNext/>
      <w:keepLines/>
      <w:spacing w:before="180" w:after="0"/>
    </w:pPr>
    <w:rPr>
      <w:b/>
    </w:rPr>
  </w:style>
  <w:style w:type="paragraph" w:customStyle="1" w:styleId="Definition">
    <w:name w:val="Definition"/>
    <w:basedOn w:val="Normal"/>
  </w:style>
  <w:style w:type="paragraph" w:customStyle="1" w:styleId="TableCaption">
    <w:name w:val="Table Caption"/>
    <w:basedOn w:val="Normal"/>
    <w:pPr>
      <w:pageBreakBefore/>
      <w:suppressLineNumbers/>
      <w:spacing w:after="120"/>
    </w:pPr>
    <w:rPr>
      <w:i/>
    </w:rPr>
  </w:style>
  <w:style w:type="paragraph" w:customStyle="1" w:styleId="ImageCaption">
    <w:name w:val="Image Caption"/>
    <w:basedOn w:val="Normal"/>
    <w:link w:val="BodyTextChar"/>
    <w:pPr>
      <w:suppressLineNumbers/>
      <w:spacing w:after="120"/>
    </w:pPr>
    <w:rPr>
      <w:i/>
    </w:rPr>
  </w:style>
  <w:style w:type="paragraph" w:customStyle="1" w:styleId="SourceCode">
    <w:name w:val="Source Code"/>
    <w:basedOn w:val="Normal"/>
    <w:link w:val="VerbatimChar"/>
    <w:pPr>
      <w:shd w:val="clear" w:color="auto" w:fill="F8F8F8"/>
    </w:pPr>
  </w:style>
  <w:style w:type="paragraph" w:styleId="Header">
    <w:name w:val="header"/>
    <w:basedOn w:val="Normal"/>
    <w:pPr>
      <w:suppressLineNumbers/>
      <w:jc w:val="right"/>
    </w:pPr>
  </w:style>
  <w:style w:type="paragraph" w:customStyle="1" w:styleId="TableContents">
    <w:name w:val="Table Contents"/>
    <w:basedOn w:val="Normal"/>
    <w:pPr>
      <w:suppressLineNumbers/>
    </w:pPr>
    <w:rPr>
      <w:sz w:val="20"/>
    </w:rPr>
  </w:style>
  <w:style w:type="paragraph" w:customStyle="1" w:styleId="Addressee">
    <w:name w:val="Addressee"/>
    <w:basedOn w:val="Normal"/>
  </w:style>
  <w:style w:type="paragraph" w:customStyle="1" w:styleId="Table">
    <w:name w:val="Table"/>
    <w:basedOn w:val="Caption"/>
  </w:style>
  <w:style w:type="paragraph" w:customStyle="1" w:styleId="TableHeading">
    <w:name w:val="Table Heading"/>
    <w:basedOn w:val="TableContents"/>
  </w:style>
  <w:style w:type="paragraph" w:customStyle="1" w:styleId="Untitled1">
    <w:name w:val="Untitled1"/>
    <w:basedOn w:val="TextBody"/>
  </w:style>
  <w:style w:type="paragraph" w:customStyle="1" w:styleId="Illustration">
    <w:name w:val="Illustration"/>
    <w:basedOn w:val="Caption"/>
  </w:style>
  <w:style w:type="paragraph" w:customStyle="1" w:styleId="FirstLineIndent">
    <w:name w:val="First Line Indent"/>
    <w:basedOn w:val="TextBody"/>
  </w:style>
  <w:style w:type="character" w:styleId="LineNumber">
    <w:name w:val="line number"/>
    <w:basedOn w:val="DefaultParagraphFont"/>
    <w:rsid w:val="006D79B2"/>
  </w:style>
  <w:style w:type="character" w:styleId="CommentReference">
    <w:name w:val="annotation reference"/>
    <w:basedOn w:val="DefaultParagraphFont"/>
    <w:rsid w:val="00C30C9B"/>
    <w:rPr>
      <w:sz w:val="16"/>
      <w:szCs w:val="16"/>
    </w:rPr>
  </w:style>
  <w:style w:type="paragraph" w:styleId="CommentText">
    <w:name w:val="annotation text"/>
    <w:basedOn w:val="Normal"/>
    <w:link w:val="CommentTextChar"/>
    <w:rsid w:val="00C30C9B"/>
    <w:pPr>
      <w:spacing w:line="240" w:lineRule="auto"/>
    </w:pPr>
    <w:rPr>
      <w:sz w:val="20"/>
      <w:szCs w:val="20"/>
    </w:rPr>
  </w:style>
  <w:style w:type="character" w:customStyle="1" w:styleId="CommentTextChar">
    <w:name w:val="Comment Text Char"/>
    <w:basedOn w:val="DefaultParagraphFont"/>
    <w:link w:val="CommentText"/>
    <w:rsid w:val="00C30C9B"/>
    <w:rPr>
      <w:rFonts w:ascii="Times New Roman" w:hAnsi="Times New Roman"/>
      <w:color w:val="00000A"/>
      <w:sz w:val="20"/>
      <w:szCs w:val="20"/>
      <w:shd w:val="clear" w:color="auto" w:fill="FFFFFF"/>
    </w:rPr>
  </w:style>
  <w:style w:type="paragraph" w:styleId="CommentSubject">
    <w:name w:val="annotation subject"/>
    <w:basedOn w:val="CommentText"/>
    <w:next w:val="CommentText"/>
    <w:link w:val="CommentSubjectChar"/>
    <w:rsid w:val="00C30C9B"/>
    <w:rPr>
      <w:b/>
      <w:bCs/>
    </w:rPr>
  </w:style>
  <w:style w:type="character" w:customStyle="1" w:styleId="CommentSubjectChar">
    <w:name w:val="Comment Subject Char"/>
    <w:basedOn w:val="CommentTextChar"/>
    <w:link w:val="CommentSubject"/>
    <w:rsid w:val="00C30C9B"/>
    <w:rPr>
      <w:rFonts w:ascii="Times New Roman" w:hAnsi="Times New Roman"/>
      <w:b/>
      <w:bCs/>
      <w:color w:val="00000A"/>
      <w:sz w:val="20"/>
      <w:szCs w:val="20"/>
      <w:shd w:val="clear" w:color="auto" w:fill="FFFFFF"/>
    </w:rPr>
  </w:style>
  <w:style w:type="paragraph" w:styleId="BalloonText">
    <w:name w:val="Balloon Text"/>
    <w:basedOn w:val="Normal"/>
    <w:link w:val="BalloonTextChar"/>
    <w:rsid w:val="00C30C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30C9B"/>
    <w:rPr>
      <w:rFonts w:ascii="Tahoma" w:hAnsi="Tahoma" w:cs="Tahoma"/>
      <w:color w:val="00000A"/>
      <w:sz w:val="16"/>
      <w:szCs w:val="16"/>
      <w:shd w:val="clear" w:color="auto" w:fill="FFFFF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Droid Sans Fallback" w:hAnsi="Cambria" w:cs="Cambria"/>
        <w:sz w:val="24"/>
        <w:szCs w:val="24"/>
        <w:lang w:val="en-US" w:eastAsia="en-US" w:bidi="ar-SA"/>
      </w:rPr>
    </w:rPrDefault>
    <w:pPrDefault/>
  </w:docDefaults>
  <w:latentStyles w:defLockedState="0" w:defUIPriority="0" w:defSemiHidden="0" w:defUnhideWhenUsed="0" w:defQFormat="0" w:count="267"/>
  <w:style w:type="paragraph" w:default="1" w:styleId="Normal">
    <w:name w:val="Normal"/>
    <w:qFormat/>
    <w:pPr>
      <w:shd w:val="clear" w:color="auto" w:fill="FFFFFF"/>
      <w:suppressAutoHyphens/>
      <w:spacing w:after="170" w:line="480" w:lineRule="auto"/>
    </w:pPr>
    <w:rPr>
      <w:rFonts w:ascii="Times New Roman" w:hAnsi="Times New Roman"/>
      <w:color w:val="00000A"/>
    </w:rPr>
  </w:style>
  <w:style w:type="paragraph" w:styleId="Heading1">
    <w:name w:val="heading 1"/>
    <w:basedOn w:val="Normal"/>
    <w:next w:val="Normal"/>
    <w:uiPriority w:val="9"/>
    <w:qFormat/>
    <w:pPr>
      <w:keepNext/>
      <w:keepLines/>
      <w:spacing w:before="113" w:after="283"/>
      <w:outlineLvl w:val="0"/>
    </w:pPr>
    <w:rPr>
      <w:rFonts w:ascii="Arial" w:hAnsi="Arial"/>
      <w:b/>
      <w:bCs/>
      <w:color w:val="000000"/>
      <w:sz w:val="32"/>
      <w:szCs w:val="32"/>
    </w:rPr>
  </w:style>
  <w:style w:type="paragraph" w:styleId="Heading2">
    <w:name w:val="heading 2"/>
    <w:basedOn w:val="Normal"/>
    <w:next w:val="Normal"/>
    <w:uiPriority w:val="9"/>
    <w:unhideWhenUsed/>
    <w:qFormat/>
    <w:pPr>
      <w:keepNext/>
      <w:keepLines/>
      <w:spacing w:before="113"/>
      <w:outlineLvl w:val="1"/>
    </w:pPr>
    <w:rPr>
      <w:rFonts w:ascii="Arial" w:hAnsi="Arial"/>
      <w:b/>
      <w:bCs/>
      <w:color w:val="000000"/>
      <w:sz w:val="28"/>
      <w:szCs w:val="32"/>
    </w:rPr>
  </w:style>
  <w:style w:type="paragraph" w:styleId="Heading3">
    <w:name w:val="heading 3"/>
    <w:basedOn w:val="Normal"/>
    <w:next w:val="Normal"/>
    <w:uiPriority w:val="9"/>
    <w:unhideWhenUsed/>
    <w:qFormat/>
    <w:pPr>
      <w:keepNext/>
      <w:keepLines/>
      <w:spacing w:after="0"/>
      <w:outlineLvl w:val="2"/>
    </w:pPr>
    <w:rPr>
      <w:rFonts w:ascii="Arial" w:hAnsi="Arial"/>
      <w:b/>
      <w:bCs/>
      <w:color w:val="000000"/>
      <w:szCs w:val="28"/>
    </w:rPr>
  </w:style>
  <w:style w:type="paragraph" w:styleId="Heading4">
    <w:name w:val="heading 4"/>
    <w:basedOn w:val="Normal"/>
    <w:next w:val="Normal"/>
    <w:uiPriority w:val="9"/>
    <w:unhideWhenUsed/>
    <w:qFormat/>
    <w:pPr>
      <w:keepNext/>
      <w:keepLines/>
      <w:spacing w:after="0"/>
      <w:outlineLvl w:val="3"/>
    </w:pPr>
    <w:rPr>
      <w:rFonts w:ascii="Calibri" w:hAnsi="Calibri"/>
      <w:b/>
      <w:bCs/>
      <w:color w:val="4F81BD"/>
    </w:rPr>
  </w:style>
  <w:style w:type="paragraph" w:styleId="Heading5">
    <w:name w:val="heading 5"/>
    <w:basedOn w:val="Normal"/>
    <w:next w:val="Normal"/>
    <w:uiPriority w:val="9"/>
    <w:unhideWhenUsed/>
    <w:qFormat/>
    <w:pPr>
      <w:keepNext/>
      <w:keepLines/>
      <w:spacing w:before="200" w:after="0"/>
      <w:outlineLvl w:val="4"/>
    </w:pPr>
    <w:rPr>
      <w:rFonts w:ascii="Calibri" w:hAnsi="Calibri"/>
      <w:i/>
      <w:i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r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InternetLink">
    <w:name w:val="Internet Link"/>
    <w:rPr>
      <w:color w:val="000080"/>
      <w:u w:val="single"/>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DocumentationTok">
    <w:name w:val="DocumentationTok"/>
    <w:basedOn w:val="VerbatimChar"/>
    <w:rPr>
      <w:rFonts w:ascii="Consolas" w:hAnsi="Consolas"/>
      <w:i/>
      <w:color w:val="8F5902"/>
      <w:sz w:val="22"/>
      <w:shd w:val="clear" w:color="auto" w:fill="F8F8F8"/>
    </w:rPr>
  </w:style>
  <w:style w:type="character" w:customStyle="1" w:styleId="AnnotationTok">
    <w:name w:val="AnnotationTok"/>
    <w:basedOn w:val="VerbatimChar"/>
    <w:rPr>
      <w:rFonts w:ascii="Consolas" w:hAnsi="Consolas"/>
      <w:i/>
      <w:color w:val="8F5902"/>
      <w:sz w:val="22"/>
      <w:shd w:val="clear" w:color="auto" w:fill="F8F8F8"/>
    </w:rPr>
  </w:style>
  <w:style w:type="character" w:customStyle="1" w:styleId="CommentVarTok">
    <w:name w:val="CommentVarTok"/>
    <w:basedOn w:val="VerbatimChar"/>
    <w:rPr>
      <w:rFonts w:ascii="Consolas" w:hAnsi="Consolas"/>
      <w:i/>
      <w:color w:val="8F5902"/>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color w:val="204A87"/>
      <w:sz w:val="22"/>
      <w:shd w:val="clear" w:color="auto" w:fill="F8F8F8"/>
    </w:rPr>
  </w:style>
  <w:style w:type="character" w:customStyle="1" w:styleId="OperatorTok">
    <w:name w:val="OperatorTok"/>
    <w:basedOn w:val="VerbatimChar"/>
    <w:rPr>
      <w:rFonts w:ascii="Consolas" w:hAnsi="Consolas"/>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InformationTok">
    <w:name w:val="InformationTok"/>
    <w:basedOn w:val="VerbatimChar"/>
    <w:rPr>
      <w:rFonts w:ascii="Consolas" w:hAnsi="Consolas"/>
      <w:i/>
      <w:color w:val="8F5902"/>
      <w:sz w:val="22"/>
      <w:shd w:val="clear" w:color="auto" w:fill="F8F8F8"/>
    </w:rPr>
  </w:style>
  <w:style w:type="character" w:customStyle="1" w:styleId="WarningTok">
    <w:name w:val="WarningTok"/>
    <w:basedOn w:val="VerbatimChar"/>
    <w:rPr>
      <w:rFonts w:ascii="Consolas" w:hAnsi="Consolas"/>
      <w:i/>
      <w:color w:val="8F5902"/>
      <w:sz w:val="22"/>
      <w:shd w:val="clear" w:color="auto" w:fill="F8F8F8"/>
    </w:rPr>
  </w:style>
  <w:style w:type="character" w:customStyle="1" w:styleId="LineNumbering">
    <w:name w:val="Line Numbering"/>
  </w:style>
  <w:style w:type="paragraph" w:customStyle="1" w:styleId="Heading">
    <w:name w:val="Heading"/>
    <w:basedOn w:val="Normal"/>
    <w:next w:val="TextBody"/>
    <w:pPr>
      <w:keepNext/>
      <w:spacing w:before="113"/>
    </w:pPr>
    <w:rPr>
      <w:rFonts w:ascii="Arial" w:hAnsi="Arial" w:cs="FreeSans"/>
      <w:b/>
      <w:color w:val="000000"/>
      <w:szCs w:val="28"/>
    </w:rPr>
  </w:style>
  <w:style w:type="paragraph" w:customStyle="1" w:styleId="TextBody">
    <w:name w:val="Text Body"/>
    <w:basedOn w:val="Normal"/>
    <w:pPr>
      <w:spacing w:after="113"/>
    </w:pPr>
  </w:style>
  <w:style w:type="paragraph" w:styleId="List">
    <w:name w:val="List"/>
    <w:basedOn w:val="TextBody"/>
    <w:rPr>
      <w:rFonts w:cs="FreeSans"/>
    </w:rPr>
  </w:style>
  <w:style w:type="paragraph" w:styleId="Caption">
    <w:name w:val="caption"/>
    <w:basedOn w:val="Normal"/>
    <w:pPr>
      <w:suppressLineNumbers/>
      <w:spacing w:before="120" w:after="120"/>
    </w:pPr>
    <w:rPr>
      <w:rFonts w:cs="FreeSans"/>
      <w:i/>
      <w:iCs/>
    </w:rPr>
  </w:style>
  <w:style w:type="paragraph" w:customStyle="1" w:styleId="Index">
    <w:name w:val="Index"/>
    <w:basedOn w:val="Normal"/>
    <w:pPr>
      <w:suppressLineNumbers/>
    </w:pPr>
    <w:rPr>
      <w:rFonts w:cs="FreeSans"/>
    </w:rPr>
  </w:style>
  <w:style w:type="paragraph" w:customStyle="1" w:styleId="Compact">
    <w:name w:val="Compact"/>
    <w:basedOn w:val="Normal"/>
    <w:qFormat/>
    <w:pPr>
      <w:spacing w:after="0"/>
    </w:pPr>
  </w:style>
  <w:style w:type="paragraph" w:styleId="Title">
    <w:name w:val="Title"/>
    <w:basedOn w:val="Normal"/>
    <w:next w:val="Normal"/>
    <w:qFormat/>
    <w:pPr>
      <w:keepNext/>
      <w:keepLines/>
      <w:spacing w:before="480" w:after="240"/>
      <w:jc w:val="center"/>
    </w:pPr>
    <w:rPr>
      <w:rFonts w:ascii="Arial" w:hAnsi="Arial"/>
      <w:b/>
      <w:bCs/>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pPr>
      <w:keepNext/>
      <w:keepLines/>
      <w:suppressLineNumbers/>
      <w:suppressAutoHyphens/>
      <w:spacing w:after="200"/>
      <w:jc w:val="center"/>
    </w:pPr>
    <w:rPr>
      <w:rFonts w:ascii="Arial" w:hAnsi="Arial"/>
      <w:color w:val="00000A"/>
    </w:rPr>
  </w:style>
  <w:style w:type="paragraph" w:styleId="Date">
    <w:name w:val="Date"/>
    <w:next w:val="Normal"/>
    <w:qFormat/>
    <w:pPr>
      <w:keepNext/>
      <w:keepLines/>
      <w:suppressLineNumbers/>
      <w:shd w:val="clear" w:color="auto" w:fill="FFFFFF"/>
      <w:suppressAutoHyphens/>
      <w:spacing w:after="200"/>
      <w:jc w:val="center"/>
    </w:pPr>
    <w:rPr>
      <w:rFonts w:ascii="Arial" w:hAnsi="Arial"/>
      <w:color w:val="00000A"/>
    </w:r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pPr>
      <w:suppressLineNumbers/>
    </w:pPr>
  </w:style>
  <w:style w:type="paragraph" w:customStyle="1" w:styleId="BlockQuote">
    <w:name w:val="Block Quote"/>
    <w:basedOn w:val="Normal"/>
    <w:next w:val="Normal"/>
    <w:uiPriority w:val="9"/>
    <w:unhideWhenUsed/>
    <w:qFormat/>
    <w:pPr>
      <w:spacing w:before="100" w:after="100"/>
    </w:pPr>
    <w:rPr>
      <w:rFonts w:ascii="Calibri" w:hAnsi="Calibri"/>
      <w:bCs/>
      <w:sz w:val="20"/>
      <w:szCs w:val="20"/>
    </w:rPr>
  </w:style>
  <w:style w:type="paragraph" w:customStyle="1" w:styleId="Footnote">
    <w:name w:val="Footnote"/>
    <w:basedOn w:val="Normal"/>
    <w:uiPriority w:val="9"/>
    <w:unhideWhenUsed/>
    <w:qFormat/>
  </w:style>
  <w:style w:type="paragraph" w:customStyle="1" w:styleId="DefinitionTerm">
    <w:name w:val="Definition Term"/>
    <w:basedOn w:val="Normal"/>
    <w:pPr>
      <w:keepNext/>
      <w:keepLines/>
      <w:spacing w:before="180" w:after="0"/>
    </w:pPr>
    <w:rPr>
      <w:b/>
    </w:rPr>
  </w:style>
  <w:style w:type="paragraph" w:customStyle="1" w:styleId="Definition">
    <w:name w:val="Definition"/>
    <w:basedOn w:val="Normal"/>
  </w:style>
  <w:style w:type="paragraph" w:customStyle="1" w:styleId="TableCaption">
    <w:name w:val="Table Caption"/>
    <w:basedOn w:val="Normal"/>
    <w:pPr>
      <w:pageBreakBefore/>
      <w:suppressLineNumbers/>
      <w:spacing w:after="120"/>
    </w:pPr>
    <w:rPr>
      <w:i/>
    </w:rPr>
  </w:style>
  <w:style w:type="paragraph" w:customStyle="1" w:styleId="ImageCaption">
    <w:name w:val="Image Caption"/>
    <w:basedOn w:val="Normal"/>
    <w:link w:val="BodyTextChar"/>
    <w:pPr>
      <w:suppressLineNumbers/>
      <w:spacing w:after="120"/>
    </w:pPr>
    <w:rPr>
      <w:i/>
    </w:rPr>
  </w:style>
  <w:style w:type="paragraph" w:customStyle="1" w:styleId="SourceCode">
    <w:name w:val="Source Code"/>
    <w:basedOn w:val="Normal"/>
    <w:link w:val="VerbatimChar"/>
    <w:pPr>
      <w:shd w:val="clear" w:color="auto" w:fill="F8F8F8"/>
    </w:pPr>
  </w:style>
  <w:style w:type="paragraph" w:styleId="Header">
    <w:name w:val="header"/>
    <w:basedOn w:val="Normal"/>
    <w:pPr>
      <w:suppressLineNumbers/>
      <w:jc w:val="right"/>
    </w:pPr>
  </w:style>
  <w:style w:type="paragraph" w:customStyle="1" w:styleId="TableContents">
    <w:name w:val="Table Contents"/>
    <w:basedOn w:val="Normal"/>
    <w:pPr>
      <w:suppressLineNumbers/>
    </w:pPr>
    <w:rPr>
      <w:sz w:val="20"/>
    </w:rPr>
  </w:style>
  <w:style w:type="paragraph" w:customStyle="1" w:styleId="Addressee">
    <w:name w:val="Addressee"/>
    <w:basedOn w:val="Normal"/>
  </w:style>
  <w:style w:type="paragraph" w:customStyle="1" w:styleId="Table">
    <w:name w:val="Table"/>
    <w:basedOn w:val="Caption"/>
  </w:style>
  <w:style w:type="paragraph" w:customStyle="1" w:styleId="TableHeading">
    <w:name w:val="Table Heading"/>
    <w:basedOn w:val="TableContents"/>
  </w:style>
  <w:style w:type="paragraph" w:customStyle="1" w:styleId="Untitled1">
    <w:name w:val="Untitled1"/>
    <w:basedOn w:val="TextBody"/>
  </w:style>
  <w:style w:type="paragraph" w:customStyle="1" w:styleId="Illustration">
    <w:name w:val="Illustration"/>
    <w:basedOn w:val="Caption"/>
  </w:style>
  <w:style w:type="paragraph" w:customStyle="1" w:styleId="FirstLineIndent">
    <w:name w:val="First Line Indent"/>
    <w:basedOn w:val="TextBody"/>
  </w:style>
  <w:style w:type="character" w:styleId="LineNumber">
    <w:name w:val="line number"/>
    <w:basedOn w:val="DefaultParagraphFont"/>
    <w:rsid w:val="006D79B2"/>
  </w:style>
  <w:style w:type="character" w:styleId="CommentReference">
    <w:name w:val="annotation reference"/>
    <w:basedOn w:val="DefaultParagraphFont"/>
    <w:rsid w:val="00C30C9B"/>
    <w:rPr>
      <w:sz w:val="16"/>
      <w:szCs w:val="16"/>
    </w:rPr>
  </w:style>
  <w:style w:type="paragraph" w:styleId="CommentText">
    <w:name w:val="annotation text"/>
    <w:basedOn w:val="Normal"/>
    <w:link w:val="CommentTextChar"/>
    <w:rsid w:val="00C30C9B"/>
    <w:pPr>
      <w:spacing w:line="240" w:lineRule="auto"/>
    </w:pPr>
    <w:rPr>
      <w:sz w:val="20"/>
      <w:szCs w:val="20"/>
    </w:rPr>
  </w:style>
  <w:style w:type="character" w:customStyle="1" w:styleId="CommentTextChar">
    <w:name w:val="Comment Text Char"/>
    <w:basedOn w:val="DefaultParagraphFont"/>
    <w:link w:val="CommentText"/>
    <w:rsid w:val="00C30C9B"/>
    <w:rPr>
      <w:rFonts w:ascii="Times New Roman" w:hAnsi="Times New Roman"/>
      <w:color w:val="00000A"/>
      <w:sz w:val="20"/>
      <w:szCs w:val="20"/>
      <w:shd w:val="clear" w:color="auto" w:fill="FFFFFF"/>
    </w:rPr>
  </w:style>
  <w:style w:type="paragraph" w:styleId="CommentSubject">
    <w:name w:val="annotation subject"/>
    <w:basedOn w:val="CommentText"/>
    <w:next w:val="CommentText"/>
    <w:link w:val="CommentSubjectChar"/>
    <w:rsid w:val="00C30C9B"/>
    <w:rPr>
      <w:b/>
      <w:bCs/>
    </w:rPr>
  </w:style>
  <w:style w:type="character" w:customStyle="1" w:styleId="CommentSubjectChar">
    <w:name w:val="Comment Subject Char"/>
    <w:basedOn w:val="CommentTextChar"/>
    <w:link w:val="CommentSubject"/>
    <w:rsid w:val="00C30C9B"/>
    <w:rPr>
      <w:rFonts w:ascii="Times New Roman" w:hAnsi="Times New Roman"/>
      <w:b/>
      <w:bCs/>
      <w:color w:val="00000A"/>
      <w:sz w:val="20"/>
      <w:szCs w:val="20"/>
      <w:shd w:val="clear" w:color="auto" w:fill="FFFFFF"/>
    </w:rPr>
  </w:style>
  <w:style w:type="paragraph" w:styleId="BalloonText">
    <w:name w:val="Balloon Text"/>
    <w:basedOn w:val="Normal"/>
    <w:link w:val="BalloonTextChar"/>
    <w:rsid w:val="00C30C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30C9B"/>
    <w:rPr>
      <w:rFonts w:ascii="Tahoma" w:hAnsi="Tahoma" w:cs="Tahoma"/>
      <w:color w:val="00000A"/>
      <w:sz w:val="16"/>
      <w:szCs w:val="16"/>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emf"/><Relationship Id="rId3" Type="http://schemas.microsoft.com/office/2007/relationships/stylesWithEffects" Target="stylesWithEffects.xml"/><Relationship Id="rId21" Type="http://schemas.openxmlformats.org/officeDocument/2006/relationships/theme" Target="theme/theme1.xml"/><Relationship Id="rId7" Type="http://schemas.openxmlformats.org/officeDocument/2006/relationships/hyperlink" Target="mailto:anthony.hanley@utoronto.ca" TargetMode="External"/><Relationship Id="rId12" Type="http://schemas.openxmlformats.org/officeDocument/2006/relationships/image" Target="media/image5.emf"/><Relationship Id="rId17" Type="http://schemas.openxmlformats.org/officeDocument/2006/relationships/image" Target="media/image10.emf"/><Relationship Id="rId2" Type="http://schemas.openxmlformats.org/officeDocument/2006/relationships/styles" Target="styles.xml"/><Relationship Id="rId16" Type="http://schemas.openxmlformats.org/officeDocument/2006/relationships/image" Target="media/image9.em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comments" Target="comment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emf"/><Relationship Id="rId10" Type="http://schemas.openxmlformats.org/officeDocument/2006/relationships/image" Target="media/image3.png"/><Relationship Id="rId19" Type="http://schemas.openxmlformats.org/officeDocument/2006/relationships/hyperlink" Target="http://www.R-project.org/"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49</TotalTime>
  <Pages>45</Pages>
  <Words>8578</Words>
  <Characters>48899</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57363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Tony</dc:creator>
  <cp:lastModifiedBy>Tony</cp:lastModifiedBy>
  <cp:revision>7</cp:revision>
  <dcterms:created xsi:type="dcterms:W3CDTF">2016-06-30T14:49:00Z</dcterms:created>
  <dcterms:modified xsi:type="dcterms:W3CDTF">2016-06-30T15:38:00Z</dcterms:modified>
  <dc:language>en-CA</dc:language>
</cp:coreProperties>
</file>